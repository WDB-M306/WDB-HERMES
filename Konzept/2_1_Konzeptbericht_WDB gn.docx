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1D3852" w14:textId="77777777" w:rsidR="001C2C16" w:rsidRDefault="001C2C16">
      <w:pPr>
        <w:pStyle w:val="Titel"/>
      </w:pPr>
    </w:p>
    <w:p w14:paraId="54067615" w14:textId="77777777" w:rsidR="001C2C16" w:rsidRDefault="00EB3462">
      <w:pPr>
        <w:pStyle w:val="Titel"/>
      </w:pPr>
      <w:r>
        <w:t>WDB</w:t>
      </w:r>
      <w:r w:rsidR="00E92BF5">
        <w:br/>
      </w:r>
      <w:commentRangeStart w:id="0"/>
      <w:r>
        <w:t>Konzeptbericht</w:t>
      </w:r>
      <w:commentRangeEnd w:id="0"/>
      <w:r w:rsidR="001906F5">
        <w:rPr>
          <w:rStyle w:val="Kommentarzeichen"/>
          <w:rFonts w:cs="Times New Roman"/>
          <w:b w:val="0"/>
          <w:bCs w:val="0"/>
          <w:kern w:val="0"/>
          <w:lang w:eastAsia="de-CH"/>
        </w:rPr>
        <w:commentReference w:id="0"/>
      </w:r>
    </w:p>
    <w:p w14:paraId="16ECEABC" w14:textId="77777777" w:rsidR="001C2C16" w:rsidRDefault="001C2C16">
      <w:pPr>
        <w:pStyle w:val="Titel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951"/>
        <w:gridCol w:w="6662"/>
      </w:tblGrid>
      <w:tr w:rsidR="001C2C16" w14:paraId="477EC2D5" w14:textId="77777777">
        <w:trPr>
          <w:trHeight w:val="337"/>
          <w:tblHeader/>
        </w:trPr>
        <w:tc>
          <w:tcPr>
            <w:tcW w:w="1951" w:type="dxa"/>
            <w:shd w:val="clear" w:color="auto" w:fill="auto"/>
          </w:tcPr>
          <w:p w14:paraId="19F5DF61" w14:textId="77777777" w:rsidR="001C2C16" w:rsidRDefault="00CF6CC7">
            <w:pPr>
              <w:pStyle w:val="TextCDB"/>
              <w:rPr>
                <w:lang w:val="de-CH"/>
              </w:rPr>
            </w:pPr>
            <w:r>
              <w:rPr>
                <w:lang w:val="de-CH"/>
              </w:rPr>
              <w:t>Auftraggeber</w:t>
            </w:r>
          </w:p>
        </w:tc>
        <w:tc>
          <w:tcPr>
            <w:tcW w:w="6662" w:type="dxa"/>
            <w:shd w:val="clear" w:color="auto" w:fill="auto"/>
          </w:tcPr>
          <w:p w14:paraId="08873EBE" w14:textId="77777777" w:rsidR="001C2C16" w:rsidRDefault="00EB3462">
            <w:pPr>
              <w:pStyle w:val="TextCDB"/>
              <w:rPr>
                <w:lang w:val="de-CH"/>
              </w:rPr>
            </w:pPr>
            <w:r>
              <w:rPr>
                <w:lang w:val="de-CH"/>
              </w:rPr>
              <w:t>Ninck Georg</w:t>
            </w:r>
          </w:p>
        </w:tc>
      </w:tr>
      <w:tr w:rsidR="001C2C16" w14:paraId="2597044E" w14:textId="77777777">
        <w:tc>
          <w:tcPr>
            <w:tcW w:w="1951" w:type="dxa"/>
            <w:shd w:val="clear" w:color="auto" w:fill="auto"/>
          </w:tcPr>
          <w:p w14:paraId="65054DFA" w14:textId="77777777" w:rsidR="001C2C16" w:rsidRDefault="00CF6CC7">
            <w:pPr>
              <w:pStyle w:val="TextCDB"/>
              <w:rPr>
                <w:lang w:val="de-CH"/>
              </w:rPr>
            </w:pPr>
            <w:r>
              <w:rPr>
                <w:lang w:val="de-CH"/>
              </w:rPr>
              <w:t>Projektleiter</w:t>
            </w:r>
          </w:p>
        </w:tc>
        <w:tc>
          <w:tcPr>
            <w:tcW w:w="6662" w:type="dxa"/>
            <w:shd w:val="clear" w:color="auto" w:fill="auto"/>
          </w:tcPr>
          <w:p w14:paraId="178D5F8B" w14:textId="77777777" w:rsidR="001C2C16" w:rsidRDefault="00EB3462">
            <w:pPr>
              <w:pStyle w:val="TextCDB"/>
              <w:rPr>
                <w:lang w:val="de-CH"/>
              </w:rPr>
            </w:pPr>
            <w:r>
              <w:rPr>
                <w:lang w:val="de-CH"/>
              </w:rPr>
              <w:t>Häberli Joel</w:t>
            </w:r>
          </w:p>
        </w:tc>
      </w:tr>
      <w:tr w:rsidR="00EB3462" w14:paraId="2466186B" w14:textId="77777777">
        <w:tc>
          <w:tcPr>
            <w:tcW w:w="1951" w:type="dxa"/>
            <w:shd w:val="clear" w:color="auto" w:fill="auto"/>
          </w:tcPr>
          <w:p w14:paraId="2D8CEFA4" w14:textId="77777777" w:rsidR="00EB3462" w:rsidRDefault="00EB3462" w:rsidP="00EB3462">
            <w:pPr>
              <w:pStyle w:val="TextCDB"/>
              <w:rPr>
                <w:lang w:val="de-CH"/>
              </w:rPr>
            </w:pPr>
            <w:r>
              <w:rPr>
                <w:lang w:val="de-CH"/>
              </w:rPr>
              <w:t>Autor</w:t>
            </w:r>
          </w:p>
        </w:tc>
        <w:tc>
          <w:tcPr>
            <w:tcW w:w="6662" w:type="dxa"/>
            <w:shd w:val="clear" w:color="auto" w:fill="auto"/>
          </w:tcPr>
          <w:p w14:paraId="12D22F1D" w14:textId="77777777" w:rsidR="00EB3462" w:rsidRPr="00231883" w:rsidRDefault="00EB3462" w:rsidP="00EB3462">
            <w:pPr>
              <w:pStyle w:val="TextCDB"/>
              <w:rPr>
                <w:lang w:val="de-CH"/>
              </w:rPr>
            </w:pPr>
            <w:r w:rsidRPr="00772CB4">
              <w:rPr>
                <w:lang w:val="de-CH"/>
              </w:rPr>
              <w:t>Albrecht Miro, Häberli Joel, Schor David, Keller Anuraly</w:t>
            </w:r>
          </w:p>
        </w:tc>
      </w:tr>
      <w:tr w:rsidR="001C2C16" w14:paraId="65A39CE3" w14:textId="77777777">
        <w:tc>
          <w:tcPr>
            <w:tcW w:w="1951" w:type="dxa"/>
            <w:shd w:val="clear" w:color="auto" w:fill="auto"/>
          </w:tcPr>
          <w:p w14:paraId="7BC39324" w14:textId="77777777" w:rsidR="001C2C16" w:rsidRDefault="00CF6CC7">
            <w:pPr>
              <w:pStyle w:val="TextCDB"/>
              <w:rPr>
                <w:lang w:val="de-CH"/>
              </w:rPr>
            </w:pPr>
            <w:r>
              <w:rPr>
                <w:lang w:val="de-CH"/>
              </w:rPr>
              <w:t>Klassifizierung</w:t>
            </w:r>
          </w:p>
        </w:tc>
        <w:tc>
          <w:tcPr>
            <w:tcW w:w="6662" w:type="dxa"/>
            <w:shd w:val="clear" w:color="auto" w:fill="auto"/>
          </w:tcPr>
          <w:p w14:paraId="18F0B6DB" w14:textId="77777777" w:rsidR="001C2C16" w:rsidRPr="00EB3462" w:rsidRDefault="00CF6CC7">
            <w:pPr>
              <w:pStyle w:val="TextCDB"/>
              <w:rPr>
                <w:i/>
                <w:lang w:val="de-CH"/>
              </w:rPr>
            </w:pPr>
            <w:r w:rsidRPr="00EB3462">
              <w:rPr>
                <w:i/>
                <w:lang w:val="de-CH"/>
              </w:rPr>
              <w:t xml:space="preserve">Nicht klassifiziert, </w:t>
            </w:r>
            <w:r w:rsidRPr="00EB3462">
              <w:rPr>
                <w:i/>
                <w:strike/>
                <w:lang w:val="de-CH"/>
              </w:rPr>
              <w:t>Intern, Vertraulich, GEHEIM</w:t>
            </w:r>
          </w:p>
        </w:tc>
      </w:tr>
      <w:tr w:rsidR="001C2C16" w14:paraId="67B7C226" w14:textId="77777777">
        <w:tc>
          <w:tcPr>
            <w:tcW w:w="1951" w:type="dxa"/>
            <w:shd w:val="clear" w:color="auto" w:fill="auto"/>
          </w:tcPr>
          <w:p w14:paraId="50C6AC8C" w14:textId="77777777" w:rsidR="001C2C16" w:rsidRDefault="00CF6CC7">
            <w:pPr>
              <w:pStyle w:val="TextCDB"/>
              <w:rPr>
                <w:lang w:val="de-CH"/>
              </w:rPr>
            </w:pPr>
            <w:r>
              <w:rPr>
                <w:lang w:val="de-CH"/>
              </w:rPr>
              <w:t>Status</w:t>
            </w:r>
          </w:p>
        </w:tc>
        <w:tc>
          <w:tcPr>
            <w:tcW w:w="6662" w:type="dxa"/>
            <w:shd w:val="clear" w:color="auto" w:fill="auto"/>
          </w:tcPr>
          <w:p w14:paraId="70D648E7" w14:textId="77777777" w:rsidR="001C2C16" w:rsidRPr="00EB3462" w:rsidRDefault="00CF6CC7">
            <w:pPr>
              <w:pStyle w:val="TextCDB"/>
              <w:rPr>
                <w:i/>
                <w:lang w:val="de-CH"/>
              </w:rPr>
            </w:pPr>
            <w:r w:rsidRPr="00EB3462">
              <w:rPr>
                <w:i/>
                <w:lang w:val="de-CH"/>
              </w:rPr>
              <w:t xml:space="preserve">In Arbeit, </w:t>
            </w:r>
            <w:r w:rsidRPr="00EB3462">
              <w:rPr>
                <w:i/>
                <w:strike/>
                <w:lang w:val="de-CH"/>
              </w:rPr>
              <w:t>Genehmigt</w:t>
            </w:r>
          </w:p>
        </w:tc>
      </w:tr>
      <w:tr w:rsidR="001C2C16" w14:paraId="5CD98B3D" w14:textId="77777777">
        <w:tc>
          <w:tcPr>
            <w:tcW w:w="1951" w:type="dxa"/>
            <w:shd w:val="clear" w:color="auto" w:fill="auto"/>
          </w:tcPr>
          <w:p w14:paraId="0FA00BF1" w14:textId="77777777" w:rsidR="001C2C16" w:rsidRDefault="001C2C16">
            <w:pPr>
              <w:pStyle w:val="TextCDB"/>
              <w:rPr>
                <w:lang w:val="de-CH"/>
              </w:rPr>
            </w:pPr>
          </w:p>
        </w:tc>
        <w:tc>
          <w:tcPr>
            <w:tcW w:w="6662" w:type="dxa"/>
            <w:shd w:val="clear" w:color="auto" w:fill="auto"/>
          </w:tcPr>
          <w:p w14:paraId="09F6D1C1" w14:textId="77777777" w:rsidR="001C2C16" w:rsidRDefault="001C2C16">
            <w:pPr>
              <w:pStyle w:val="TextCDB"/>
              <w:rPr>
                <w:lang w:val="de-CH"/>
              </w:rPr>
            </w:pPr>
          </w:p>
        </w:tc>
      </w:tr>
    </w:tbl>
    <w:p w14:paraId="20BF90DB" w14:textId="77777777" w:rsidR="001C2C16" w:rsidRDefault="00CF6CC7">
      <w:pPr>
        <w:pStyle w:val="TextCDB"/>
        <w:rPr>
          <w:lang w:val="de-CH"/>
        </w:rPr>
      </w:pPr>
      <w:r>
        <w:rPr>
          <w:lang w:val="de-CH"/>
        </w:rPr>
        <w:t>Änderungsverzeichnis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22"/>
        <w:gridCol w:w="1124"/>
        <w:gridCol w:w="3901"/>
        <w:gridCol w:w="2514"/>
      </w:tblGrid>
      <w:tr w:rsidR="001C2C16" w14:paraId="12D6C3FF" w14:textId="77777777" w:rsidTr="00D41058">
        <w:trPr>
          <w:tblHeader/>
        </w:trPr>
        <w:tc>
          <w:tcPr>
            <w:tcW w:w="1522" w:type="dxa"/>
            <w:shd w:val="clear" w:color="auto" w:fill="D9D9D9"/>
          </w:tcPr>
          <w:p w14:paraId="7024F866" w14:textId="77777777" w:rsidR="001C2C16" w:rsidRDefault="00CF6CC7">
            <w:pPr>
              <w:pStyle w:val="TextCDB"/>
              <w:rPr>
                <w:lang w:val="de-CH"/>
              </w:rPr>
            </w:pPr>
            <w:r>
              <w:rPr>
                <w:lang w:val="de-CH"/>
              </w:rPr>
              <w:t>Datum</w:t>
            </w:r>
            <w:r>
              <w:rPr>
                <w:lang w:val="de-CH"/>
              </w:rPr>
              <w:tab/>
            </w:r>
          </w:p>
        </w:tc>
        <w:tc>
          <w:tcPr>
            <w:tcW w:w="1124" w:type="dxa"/>
            <w:shd w:val="clear" w:color="auto" w:fill="D9D9D9"/>
          </w:tcPr>
          <w:p w14:paraId="555A4EE6" w14:textId="77777777" w:rsidR="001C2C16" w:rsidRDefault="00CF6CC7">
            <w:pPr>
              <w:pStyle w:val="TextCDB"/>
              <w:rPr>
                <w:lang w:val="de-CH"/>
              </w:rPr>
            </w:pPr>
            <w:r>
              <w:rPr>
                <w:lang w:val="de-CH"/>
              </w:rPr>
              <w:t>Version</w:t>
            </w:r>
          </w:p>
        </w:tc>
        <w:tc>
          <w:tcPr>
            <w:tcW w:w="3901" w:type="dxa"/>
            <w:shd w:val="clear" w:color="auto" w:fill="D9D9D9"/>
          </w:tcPr>
          <w:p w14:paraId="0491B27D" w14:textId="77777777" w:rsidR="001C2C16" w:rsidRDefault="00CF6CC7">
            <w:pPr>
              <w:pStyle w:val="TextCDB"/>
              <w:rPr>
                <w:lang w:val="de-CH"/>
              </w:rPr>
            </w:pPr>
            <w:r>
              <w:rPr>
                <w:lang w:val="de-CH"/>
              </w:rPr>
              <w:t>Änderung</w:t>
            </w:r>
          </w:p>
        </w:tc>
        <w:tc>
          <w:tcPr>
            <w:tcW w:w="2514" w:type="dxa"/>
            <w:shd w:val="clear" w:color="auto" w:fill="D9D9D9"/>
          </w:tcPr>
          <w:p w14:paraId="64790C39" w14:textId="77777777" w:rsidR="001C2C16" w:rsidRDefault="00CF6CC7">
            <w:pPr>
              <w:pStyle w:val="TextCDB"/>
              <w:rPr>
                <w:lang w:val="de-CH"/>
              </w:rPr>
            </w:pPr>
            <w:r>
              <w:rPr>
                <w:lang w:val="de-CH"/>
              </w:rPr>
              <w:t>Autor</w:t>
            </w:r>
          </w:p>
        </w:tc>
      </w:tr>
      <w:tr w:rsidR="001C2C16" w14:paraId="711B0C4F" w14:textId="77777777" w:rsidTr="00D41058">
        <w:tc>
          <w:tcPr>
            <w:tcW w:w="1522" w:type="dxa"/>
            <w:shd w:val="clear" w:color="auto" w:fill="auto"/>
          </w:tcPr>
          <w:p w14:paraId="5429C695" w14:textId="77777777" w:rsidR="001C2C16" w:rsidRDefault="00EB3462">
            <w:pPr>
              <w:pStyle w:val="TextCDB"/>
              <w:rPr>
                <w:lang w:val="de-CH"/>
              </w:rPr>
            </w:pPr>
            <w:r>
              <w:rPr>
                <w:lang w:val="de-CH"/>
              </w:rPr>
              <w:t>31.10.2017</w:t>
            </w:r>
          </w:p>
        </w:tc>
        <w:tc>
          <w:tcPr>
            <w:tcW w:w="1124" w:type="dxa"/>
            <w:shd w:val="clear" w:color="auto" w:fill="auto"/>
          </w:tcPr>
          <w:p w14:paraId="61B41DC4" w14:textId="77777777" w:rsidR="001C2C16" w:rsidRDefault="00EB3462">
            <w:pPr>
              <w:pStyle w:val="TextCDB"/>
              <w:rPr>
                <w:lang w:val="de-CH"/>
              </w:rPr>
            </w:pPr>
            <w:r>
              <w:rPr>
                <w:lang w:val="de-CH"/>
              </w:rPr>
              <w:t>0.</w:t>
            </w:r>
            <w:r w:rsidR="00B0669F">
              <w:rPr>
                <w:lang w:val="de-CH"/>
              </w:rPr>
              <w:t>1</w:t>
            </w:r>
          </w:p>
        </w:tc>
        <w:tc>
          <w:tcPr>
            <w:tcW w:w="3901" w:type="dxa"/>
            <w:shd w:val="clear" w:color="auto" w:fill="auto"/>
          </w:tcPr>
          <w:p w14:paraId="55E6C7A9" w14:textId="77777777" w:rsidR="001C2C16" w:rsidRDefault="00EB3462">
            <w:pPr>
              <w:pStyle w:val="TextCDB"/>
              <w:rPr>
                <w:lang w:val="de-CH"/>
              </w:rPr>
            </w:pPr>
            <w:r>
              <w:rPr>
                <w:lang w:val="de-CH"/>
              </w:rPr>
              <w:t xml:space="preserve">Kapitel </w:t>
            </w:r>
            <w:r w:rsidR="0062448C">
              <w:rPr>
                <w:lang w:val="de-CH"/>
              </w:rPr>
              <w:t>2.1, 3</w:t>
            </w:r>
          </w:p>
        </w:tc>
        <w:tc>
          <w:tcPr>
            <w:tcW w:w="2514" w:type="dxa"/>
            <w:shd w:val="clear" w:color="auto" w:fill="auto"/>
          </w:tcPr>
          <w:p w14:paraId="118687F9" w14:textId="77777777" w:rsidR="001C2C16" w:rsidRDefault="0062448C">
            <w:pPr>
              <w:pStyle w:val="TextCDB"/>
              <w:rPr>
                <w:lang w:val="de-CH"/>
              </w:rPr>
            </w:pPr>
            <w:r>
              <w:rPr>
                <w:lang w:val="de-CH"/>
              </w:rPr>
              <w:t>Albrecht Miro, Häberli Joel</w:t>
            </w:r>
          </w:p>
        </w:tc>
      </w:tr>
      <w:tr w:rsidR="001C2C16" w14:paraId="652376BE" w14:textId="77777777" w:rsidTr="00D41058">
        <w:tc>
          <w:tcPr>
            <w:tcW w:w="1522" w:type="dxa"/>
            <w:shd w:val="clear" w:color="auto" w:fill="auto"/>
          </w:tcPr>
          <w:p w14:paraId="35B41D06" w14:textId="77777777" w:rsidR="001C2C16" w:rsidRDefault="00B0669F">
            <w:pPr>
              <w:pStyle w:val="TextCDB"/>
              <w:rPr>
                <w:lang w:val="de-CH"/>
              </w:rPr>
            </w:pPr>
            <w:r>
              <w:rPr>
                <w:lang w:val="de-CH"/>
              </w:rPr>
              <w:t>05.11.2017</w:t>
            </w:r>
          </w:p>
        </w:tc>
        <w:tc>
          <w:tcPr>
            <w:tcW w:w="1124" w:type="dxa"/>
            <w:shd w:val="clear" w:color="auto" w:fill="auto"/>
          </w:tcPr>
          <w:p w14:paraId="59CA3F6D" w14:textId="77777777" w:rsidR="001C2C16" w:rsidRDefault="00B0669F">
            <w:pPr>
              <w:pStyle w:val="TextCDB"/>
              <w:rPr>
                <w:lang w:val="de-CH"/>
              </w:rPr>
            </w:pPr>
            <w:r>
              <w:rPr>
                <w:lang w:val="de-CH"/>
              </w:rPr>
              <w:t>0.2</w:t>
            </w:r>
          </w:p>
        </w:tc>
        <w:tc>
          <w:tcPr>
            <w:tcW w:w="3901" w:type="dxa"/>
            <w:shd w:val="clear" w:color="auto" w:fill="auto"/>
          </w:tcPr>
          <w:p w14:paraId="3EF0270B" w14:textId="77777777" w:rsidR="001C2C16" w:rsidRDefault="00B0669F">
            <w:pPr>
              <w:pStyle w:val="TextCDB"/>
              <w:rPr>
                <w:lang w:val="de-CH"/>
              </w:rPr>
            </w:pPr>
            <w:r>
              <w:rPr>
                <w:lang w:val="de-CH"/>
              </w:rPr>
              <w:t>Kaptiel 4</w:t>
            </w:r>
          </w:p>
        </w:tc>
        <w:tc>
          <w:tcPr>
            <w:tcW w:w="2514" w:type="dxa"/>
            <w:shd w:val="clear" w:color="auto" w:fill="auto"/>
          </w:tcPr>
          <w:p w14:paraId="1E16A0CC" w14:textId="77777777" w:rsidR="001C2C16" w:rsidRDefault="00B0669F">
            <w:pPr>
              <w:pStyle w:val="TextCDB"/>
              <w:rPr>
                <w:lang w:val="de-CH"/>
              </w:rPr>
            </w:pPr>
            <w:r>
              <w:rPr>
                <w:lang w:val="de-CH"/>
              </w:rPr>
              <w:t>Albrecht Miro, Häberli Joel</w:t>
            </w:r>
          </w:p>
        </w:tc>
      </w:tr>
      <w:tr w:rsidR="00D41058" w14:paraId="63290272" w14:textId="77777777" w:rsidTr="00D41058">
        <w:tblPrEx>
          <w:tblBorders>
            <w:top w:val="single" w:sz="4" w:space="0" w:color="00000A"/>
            <w:left w:val="single" w:sz="4" w:space="0" w:color="00000A"/>
            <w:bottom w:val="single" w:sz="4" w:space="0" w:color="00000A"/>
            <w:right w:val="single" w:sz="4" w:space="0" w:color="00000A"/>
            <w:insideH w:val="single" w:sz="4" w:space="0" w:color="00000A"/>
            <w:insideV w:val="single" w:sz="4" w:space="0" w:color="00000A"/>
          </w:tblBorders>
        </w:tblPrEx>
        <w:tc>
          <w:tcPr>
            <w:tcW w:w="15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C8F3F8D" w14:textId="77777777" w:rsidR="00D41058" w:rsidRDefault="00D41058" w:rsidP="00631746">
            <w:pPr>
              <w:pStyle w:val="TextCDB"/>
              <w:rPr>
                <w:lang w:val="de-CH"/>
              </w:rPr>
            </w:pPr>
            <w:r>
              <w:rPr>
                <w:lang w:val="de-CH"/>
              </w:rPr>
              <w:t>07.11.2017</w:t>
            </w:r>
          </w:p>
        </w:tc>
        <w:tc>
          <w:tcPr>
            <w:tcW w:w="11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E85C69C" w14:textId="77777777" w:rsidR="00D41058" w:rsidRDefault="00D41058" w:rsidP="00631746">
            <w:pPr>
              <w:pStyle w:val="TextCDB"/>
              <w:rPr>
                <w:lang w:val="de-CH"/>
              </w:rPr>
            </w:pPr>
            <w:r>
              <w:rPr>
                <w:lang w:val="de-CH"/>
              </w:rPr>
              <w:t>1.0</w:t>
            </w:r>
          </w:p>
        </w:tc>
        <w:tc>
          <w:tcPr>
            <w:tcW w:w="39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D2125F7" w14:textId="77777777" w:rsidR="00D41058" w:rsidRDefault="00D41058" w:rsidP="00631746">
            <w:pPr>
              <w:pStyle w:val="TextCDB"/>
              <w:rPr>
                <w:lang w:val="de-CH"/>
              </w:rPr>
            </w:pPr>
            <w:r>
              <w:rPr>
                <w:lang w:val="de-CH"/>
              </w:rPr>
              <w:t>Restliche Kapitel, Qualitätskontrolle</w:t>
            </w:r>
          </w:p>
        </w:tc>
        <w:tc>
          <w:tcPr>
            <w:tcW w:w="251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6BBA3FA8" w14:textId="77777777" w:rsidR="00D41058" w:rsidRDefault="00D41058" w:rsidP="00631746">
            <w:pPr>
              <w:pStyle w:val="TextCDB"/>
              <w:rPr>
                <w:lang w:val="de-CH"/>
              </w:rPr>
            </w:pPr>
            <w:r>
              <w:rPr>
                <w:lang w:val="de-CH"/>
              </w:rPr>
              <w:t>Albrecht Miro, Häberli Joel, Schor David, Keller Anuraly</w:t>
            </w:r>
          </w:p>
        </w:tc>
      </w:tr>
    </w:tbl>
    <w:p w14:paraId="374FB757" w14:textId="77777777" w:rsidR="001C2C16" w:rsidRDefault="001C2C16">
      <w:pPr>
        <w:pStyle w:val="TextCDB"/>
        <w:rPr>
          <w:lang w:val="de-CH"/>
        </w:rPr>
      </w:pPr>
    </w:p>
    <w:p w14:paraId="08395BFA" w14:textId="77777777" w:rsidR="001C2C16" w:rsidRPr="00096B9F" w:rsidRDefault="00CF6CC7">
      <w:pPr>
        <w:pStyle w:val="TextCDB"/>
        <w:rPr>
          <w:b/>
          <w:lang w:val="de-CH"/>
        </w:rPr>
      </w:pPr>
      <w:r w:rsidRPr="00096B9F">
        <w:rPr>
          <w:b/>
          <w:lang w:val="de-CH"/>
        </w:rPr>
        <w:t>Inhaltsverzeichnis</w:t>
      </w:r>
    </w:p>
    <w:p w14:paraId="1B8A315B" w14:textId="77777777" w:rsidR="00B83695" w:rsidRDefault="00CF6CC7">
      <w:pPr>
        <w:pStyle w:val="Verzeichnis1"/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b/>
        </w:rPr>
        <w:fldChar w:fldCharType="begin"/>
      </w:r>
      <w:r>
        <w:instrText xml:space="preserve"> TOC \o "1-3" </w:instrText>
      </w:r>
      <w:r>
        <w:rPr>
          <w:b/>
        </w:rPr>
        <w:fldChar w:fldCharType="separate"/>
      </w:r>
      <w:r w:rsidR="00B83695">
        <w:rPr>
          <w:noProof/>
        </w:rPr>
        <w:t>1</w:t>
      </w:r>
      <w:r w:rsidR="00B83695">
        <w:rPr>
          <w:rFonts w:asciiTheme="minorHAnsi" w:eastAsiaTheme="minorEastAsia" w:hAnsiTheme="minorHAnsi" w:cstheme="minorBidi"/>
          <w:noProof/>
          <w:lang w:eastAsia="de-CH"/>
        </w:rPr>
        <w:tab/>
      </w:r>
      <w:r w:rsidR="00B83695">
        <w:rPr>
          <w:noProof/>
        </w:rPr>
        <w:t>Zusammenfassung</w:t>
      </w:r>
      <w:r w:rsidR="00B83695">
        <w:rPr>
          <w:noProof/>
        </w:rPr>
        <w:tab/>
      </w:r>
      <w:r w:rsidR="00B83695">
        <w:rPr>
          <w:noProof/>
        </w:rPr>
        <w:fldChar w:fldCharType="begin"/>
      </w:r>
      <w:r w:rsidR="00B83695">
        <w:rPr>
          <w:noProof/>
        </w:rPr>
        <w:instrText xml:space="preserve"> PAGEREF _Toc497815332 \h </w:instrText>
      </w:r>
      <w:r w:rsidR="00B83695">
        <w:rPr>
          <w:noProof/>
        </w:rPr>
      </w:r>
      <w:r w:rsidR="00B83695">
        <w:rPr>
          <w:noProof/>
        </w:rPr>
        <w:fldChar w:fldCharType="separate"/>
      </w:r>
      <w:r w:rsidR="00B83695">
        <w:rPr>
          <w:noProof/>
        </w:rPr>
        <w:t>3</w:t>
      </w:r>
      <w:r w:rsidR="00B83695">
        <w:rPr>
          <w:noProof/>
        </w:rPr>
        <w:fldChar w:fldCharType="end"/>
      </w:r>
    </w:p>
    <w:p w14:paraId="1F9437FE" w14:textId="77777777" w:rsidR="00B83695" w:rsidRDefault="00B83695">
      <w:pPr>
        <w:pStyle w:val="Verzeichnis1"/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noProof/>
        </w:rPr>
        <w:t>2</w:t>
      </w:r>
      <w:r>
        <w:rPr>
          <w:rFonts w:asciiTheme="minorHAnsi" w:eastAsiaTheme="minorEastAsia" w:hAnsiTheme="minorHAnsi" w:cstheme="minorBidi"/>
          <w:noProof/>
          <w:lang w:eastAsia="de-CH"/>
        </w:rPr>
        <w:tab/>
      </w:r>
      <w:r>
        <w:rPr>
          <w:noProof/>
        </w:rPr>
        <w:t>Systemanforderungen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_Toc497815333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434CD23" w14:textId="77777777" w:rsidR="00B83695" w:rsidRDefault="00B83695">
      <w:pPr>
        <w:pStyle w:val="Verzeichnis2"/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noProof/>
        </w:rPr>
        <w:t>2.1  Fachliche Entitätstypen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_Toc497815334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8AE8497" w14:textId="77777777" w:rsidR="00B83695" w:rsidRDefault="00B83695">
      <w:pPr>
        <w:pStyle w:val="Verzeichnis3"/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noProof/>
        </w:rPr>
        <w:t>2.1.1</w:t>
      </w:r>
      <w:r>
        <w:rPr>
          <w:rFonts w:asciiTheme="minorHAnsi" w:eastAsiaTheme="minorEastAsia" w:hAnsiTheme="minorHAnsi" w:cstheme="minorBidi"/>
          <w:noProof/>
          <w:lang w:eastAsia="de-CH"/>
        </w:rPr>
        <w:tab/>
      </w:r>
      <w:r>
        <w:rPr>
          <w:noProof/>
        </w:rPr>
        <w:t>User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_Toc497815335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A217CA1" w14:textId="77777777" w:rsidR="00B83695" w:rsidRPr="00B83695" w:rsidRDefault="00B83695">
      <w:pPr>
        <w:pStyle w:val="Verzeichnis3"/>
        <w:rPr>
          <w:rFonts w:asciiTheme="minorHAnsi" w:eastAsiaTheme="minorEastAsia" w:hAnsiTheme="minorHAnsi" w:cstheme="minorBidi"/>
          <w:noProof/>
          <w:lang w:val="fr-CH" w:eastAsia="de-CH"/>
        </w:rPr>
      </w:pPr>
      <w:r w:rsidRPr="00B83695">
        <w:rPr>
          <w:noProof/>
          <w:lang w:val="fr-CH"/>
        </w:rPr>
        <w:t>2.1.2</w:t>
      </w:r>
      <w:r w:rsidRPr="00B83695">
        <w:rPr>
          <w:rFonts w:asciiTheme="minorHAnsi" w:eastAsiaTheme="minorEastAsia" w:hAnsiTheme="minorHAnsi" w:cstheme="minorBidi"/>
          <w:noProof/>
          <w:lang w:val="fr-CH" w:eastAsia="de-CH"/>
        </w:rPr>
        <w:tab/>
      </w:r>
      <w:r w:rsidRPr="00B83695">
        <w:rPr>
          <w:noProof/>
          <w:lang w:val="fr-CH"/>
        </w:rPr>
        <w:t>Page</w:t>
      </w:r>
      <w:r w:rsidRPr="00B83695">
        <w:rPr>
          <w:noProof/>
          <w:lang w:val="fr-CH"/>
        </w:rPr>
        <w:tab/>
      </w:r>
      <w:r>
        <w:rPr>
          <w:noProof/>
        </w:rPr>
        <w:fldChar w:fldCharType="begin"/>
      </w:r>
      <w:r w:rsidRPr="00B83695">
        <w:rPr>
          <w:noProof/>
          <w:lang w:val="fr-CH"/>
        </w:rPr>
        <w:instrText xml:space="preserve"> PAGEREF _Toc497815336 \h </w:instrText>
      </w:r>
      <w:r>
        <w:rPr>
          <w:noProof/>
        </w:rPr>
      </w:r>
      <w:r>
        <w:rPr>
          <w:noProof/>
        </w:rPr>
        <w:fldChar w:fldCharType="separate"/>
      </w:r>
      <w:r w:rsidRPr="00B83695">
        <w:rPr>
          <w:noProof/>
          <w:lang w:val="fr-CH"/>
        </w:rPr>
        <w:t>4</w:t>
      </w:r>
      <w:r>
        <w:rPr>
          <w:noProof/>
        </w:rPr>
        <w:fldChar w:fldCharType="end"/>
      </w:r>
    </w:p>
    <w:p w14:paraId="21B71C49" w14:textId="77777777" w:rsidR="00B83695" w:rsidRPr="00B83695" w:rsidRDefault="00B83695">
      <w:pPr>
        <w:pStyle w:val="Verzeichnis3"/>
        <w:rPr>
          <w:rFonts w:asciiTheme="minorHAnsi" w:eastAsiaTheme="minorEastAsia" w:hAnsiTheme="minorHAnsi" w:cstheme="minorBidi"/>
          <w:noProof/>
          <w:lang w:val="fr-CH" w:eastAsia="de-CH"/>
        </w:rPr>
      </w:pPr>
      <w:r w:rsidRPr="00B83695">
        <w:rPr>
          <w:noProof/>
          <w:lang w:val="fr-CH"/>
        </w:rPr>
        <w:t>2.1.3</w:t>
      </w:r>
      <w:r w:rsidRPr="00B83695">
        <w:rPr>
          <w:rFonts w:asciiTheme="minorHAnsi" w:eastAsiaTheme="minorEastAsia" w:hAnsiTheme="minorHAnsi" w:cstheme="minorBidi"/>
          <w:noProof/>
          <w:lang w:val="fr-CH" w:eastAsia="de-CH"/>
        </w:rPr>
        <w:tab/>
      </w:r>
      <w:r w:rsidRPr="00B83695">
        <w:rPr>
          <w:noProof/>
          <w:lang w:val="fr-CH"/>
        </w:rPr>
        <w:t>Tag</w:t>
      </w:r>
      <w:r w:rsidRPr="00B83695">
        <w:rPr>
          <w:noProof/>
          <w:lang w:val="fr-CH"/>
        </w:rPr>
        <w:tab/>
      </w:r>
      <w:r>
        <w:rPr>
          <w:noProof/>
        </w:rPr>
        <w:fldChar w:fldCharType="begin"/>
      </w:r>
      <w:r w:rsidRPr="00B83695">
        <w:rPr>
          <w:noProof/>
          <w:lang w:val="fr-CH"/>
        </w:rPr>
        <w:instrText xml:space="preserve"> PAGEREF _Toc497815337 \h </w:instrText>
      </w:r>
      <w:r>
        <w:rPr>
          <w:noProof/>
        </w:rPr>
      </w:r>
      <w:r>
        <w:rPr>
          <w:noProof/>
        </w:rPr>
        <w:fldChar w:fldCharType="separate"/>
      </w:r>
      <w:r w:rsidRPr="00B83695">
        <w:rPr>
          <w:noProof/>
          <w:lang w:val="fr-CH"/>
        </w:rPr>
        <w:t>4</w:t>
      </w:r>
      <w:r>
        <w:rPr>
          <w:noProof/>
        </w:rPr>
        <w:fldChar w:fldCharType="end"/>
      </w:r>
    </w:p>
    <w:p w14:paraId="08C4D04C" w14:textId="77777777" w:rsidR="00B83695" w:rsidRPr="00B83695" w:rsidRDefault="00B83695">
      <w:pPr>
        <w:pStyle w:val="Verzeichnis2"/>
        <w:rPr>
          <w:rFonts w:asciiTheme="minorHAnsi" w:eastAsiaTheme="minorEastAsia" w:hAnsiTheme="minorHAnsi" w:cstheme="minorBidi"/>
          <w:noProof/>
          <w:lang w:val="fr-CH" w:eastAsia="de-CH"/>
        </w:rPr>
      </w:pPr>
      <w:r w:rsidRPr="00B83695">
        <w:rPr>
          <w:noProof/>
          <w:lang w:val="fr-CH"/>
        </w:rPr>
        <w:t>2.2</w:t>
      </w:r>
      <w:r w:rsidRPr="00B83695">
        <w:rPr>
          <w:rFonts w:asciiTheme="minorHAnsi" w:eastAsiaTheme="minorEastAsia" w:hAnsiTheme="minorHAnsi" w:cstheme="minorBidi"/>
          <w:noProof/>
          <w:lang w:val="fr-CH" w:eastAsia="de-CH"/>
        </w:rPr>
        <w:tab/>
      </w:r>
      <w:r w:rsidRPr="00B83695">
        <w:rPr>
          <w:noProof/>
          <w:lang w:val="fr-CH"/>
        </w:rPr>
        <w:t>Use Case Diagram</w:t>
      </w:r>
      <w:r w:rsidRPr="00B83695">
        <w:rPr>
          <w:noProof/>
          <w:lang w:val="fr-CH"/>
        </w:rPr>
        <w:tab/>
      </w:r>
      <w:r>
        <w:rPr>
          <w:noProof/>
        </w:rPr>
        <w:fldChar w:fldCharType="begin"/>
      </w:r>
      <w:r w:rsidRPr="00B83695">
        <w:rPr>
          <w:noProof/>
          <w:lang w:val="fr-CH"/>
        </w:rPr>
        <w:instrText xml:space="preserve"> PAGEREF _Toc497815338 \h </w:instrText>
      </w:r>
      <w:r>
        <w:rPr>
          <w:noProof/>
        </w:rPr>
      </w:r>
      <w:r>
        <w:rPr>
          <w:noProof/>
        </w:rPr>
        <w:fldChar w:fldCharType="separate"/>
      </w:r>
      <w:r w:rsidRPr="00B83695">
        <w:rPr>
          <w:noProof/>
          <w:lang w:val="fr-CH"/>
        </w:rPr>
        <w:t>5</w:t>
      </w:r>
      <w:r>
        <w:rPr>
          <w:noProof/>
        </w:rPr>
        <w:fldChar w:fldCharType="end"/>
      </w:r>
    </w:p>
    <w:p w14:paraId="0177BACC" w14:textId="77777777" w:rsidR="00B83695" w:rsidRDefault="00B83695">
      <w:pPr>
        <w:pStyle w:val="Verzeichnis2"/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noProof/>
        </w:rPr>
        <w:t>2.3</w:t>
      </w:r>
      <w:r>
        <w:rPr>
          <w:rFonts w:asciiTheme="minorHAnsi" w:eastAsiaTheme="minorEastAsia" w:hAnsiTheme="minorHAnsi" w:cstheme="minorBidi"/>
          <w:noProof/>
          <w:lang w:eastAsia="de-CH"/>
        </w:rPr>
        <w:tab/>
      </w:r>
      <w:r>
        <w:rPr>
          <w:noProof/>
        </w:rPr>
        <w:t>Anwendungsfall «Neues Benutzerkonto erstellen»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_Toc497815339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945C6A6" w14:textId="77777777" w:rsidR="00B83695" w:rsidRDefault="00B83695">
      <w:pPr>
        <w:pStyle w:val="Verzeichnis2"/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noProof/>
        </w:rPr>
        <w:t>2.4</w:t>
      </w:r>
      <w:r>
        <w:rPr>
          <w:rFonts w:asciiTheme="minorHAnsi" w:eastAsiaTheme="minorEastAsia" w:hAnsiTheme="minorHAnsi" w:cstheme="minorBidi"/>
          <w:noProof/>
          <w:lang w:eastAsia="de-CH"/>
        </w:rPr>
        <w:tab/>
      </w:r>
      <w:r>
        <w:rPr>
          <w:noProof/>
        </w:rPr>
        <w:t>Anwendungsfall «Anmelden»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_Toc497815340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4E2C465" w14:textId="77777777" w:rsidR="00B83695" w:rsidRDefault="00B83695">
      <w:pPr>
        <w:pStyle w:val="Verzeichnis2"/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noProof/>
        </w:rPr>
        <w:t>2.5</w:t>
      </w:r>
      <w:r>
        <w:rPr>
          <w:rFonts w:asciiTheme="minorHAnsi" w:eastAsiaTheme="minorEastAsia" w:hAnsiTheme="minorHAnsi" w:cstheme="minorBidi"/>
          <w:noProof/>
          <w:lang w:eastAsia="de-CH"/>
        </w:rPr>
        <w:tab/>
      </w:r>
      <w:r>
        <w:rPr>
          <w:noProof/>
        </w:rPr>
        <w:t>Anwendungsfall «Page erstellen»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_Toc497815341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A951FD1" w14:textId="77777777" w:rsidR="00B83695" w:rsidRDefault="00B83695">
      <w:pPr>
        <w:pStyle w:val="Verzeichnis2"/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noProof/>
        </w:rPr>
        <w:t>2.6</w:t>
      </w:r>
      <w:r>
        <w:rPr>
          <w:rFonts w:asciiTheme="minorHAnsi" w:eastAsiaTheme="minorEastAsia" w:hAnsiTheme="minorHAnsi" w:cstheme="minorBidi"/>
          <w:noProof/>
          <w:lang w:eastAsia="de-CH"/>
        </w:rPr>
        <w:tab/>
      </w:r>
      <w:r>
        <w:rPr>
          <w:noProof/>
        </w:rPr>
        <w:t>Anwendungsfall «Tags hinzufügen»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_Toc497815342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5F29FEB" w14:textId="77777777" w:rsidR="00B83695" w:rsidRDefault="00B83695">
      <w:pPr>
        <w:pStyle w:val="Verzeichnis2"/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noProof/>
        </w:rPr>
        <w:t>2.7</w:t>
      </w:r>
      <w:r>
        <w:rPr>
          <w:rFonts w:asciiTheme="minorHAnsi" w:eastAsiaTheme="minorEastAsia" w:hAnsiTheme="minorHAnsi" w:cstheme="minorBidi"/>
          <w:noProof/>
          <w:lang w:eastAsia="de-CH"/>
        </w:rPr>
        <w:tab/>
      </w:r>
      <w:r>
        <w:rPr>
          <w:noProof/>
        </w:rPr>
        <w:t>Anwendungsfall «Bearbeiten von Tags»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_Toc497815343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7EDD21E" w14:textId="77777777" w:rsidR="00B83695" w:rsidRDefault="00B83695">
      <w:pPr>
        <w:pStyle w:val="Verzeichnis2"/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noProof/>
        </w:rPr>
        <w:t>2.8</w:t>
      </w:r>
      <w:r>
        <w:rPr>
          <w:rFonts w:asciiTheme="minorHAnsi" w:eastAsiaTheme="minorEastAsia" w:hAnsiTheme="minorHAnsi" w:cstheme="minorBidi"/>
          <w:noProof/>
          <w:lang w:eastAsia="de-CH"/>
        </w:rPr>
        <w:tab/>
      </w:r>
      <w:r>
        <w:rPr>
          <w:noProof/>
        </w:rPr>
        <w:t>Anwendungsfall «Page bearbeiten»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_Toc497815344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9A270E9" w14:textId="77777777" w:rsidR="00B83695" w:rsidRDefault="00B83695">
      <w:pPr>
        <w:pStyle w:val="Verzeichnis2"/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noProof/>
        </w:rPr>
        <w:t>2.9</w:t>
      </w:r>
      <w:r>
        <w:rPr>
          <w:rFonts w:asciiTheme="minorHAnsi" w:eastAsiaTheme="minorEastAsia" w:hAnsiTheme="minorHAnsi" w:cstheme="minorBidi"/>
          <w:noProof/>
          <w:lang w:eastAsia="de-CH"/>
        </w:rPr>
        <w:tab/>
      </w:r>
      <w:r>
        <w:rPr>
          <w:noProof/>
        </w:rPr>
        <w:t>Anwendungsfall «Page suchen»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_Toc497815345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7D27455" w14:textId="77777777" w:rsidR="00B83695" w:rsidRDefault="00B83695">
      <w:pPr>
        <w:pStyle w:val="Verzeichnis2"/>
        <w:tabs>
          <w:tab w:val="left" w:pos="1276"/>
        </w:tabs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noProof/>
        </w:rPr>
        <w:t>2.10</w:t>
      </w:r>
      <w:r>
        <w:rPr>
          <w:rFonts w:asciiTheme="minorHAnsi" w:eastAsiaTheme="minorEastAsia" w:hAnsiTheme="minorHAnsi" w:cstheme="minorBidi"/>
          <w:noProof/>
          <w:lang w:eastAsia="de-CH"/>
        </w:rPr>
        <w:tab/>
      </w:r>
      <w:r>
        <w:rPr>
          <w:noProof/>
        </w:rPr>
        <w:t>Anwendungsfall «Page löschen»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_Toc497815346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FC5CAFA" w14:textId="77777777" w:rsidR="00B83695" w:rsidRDefault="00B83695">
      <w:pPr>
        <w:pStyle w:val="Verzeichnis2"/>
        <w:tabs>
          <w:tab w:val="left" w:pos="1276"/>
        </w:tabs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noProof/>
        </w:rPr>
        <w:lastRenderedPageBreak/>
        <w:t>2.11</w:t>
      </w:r>
      <w:r>
        <w:rPr>
          <w:rFonts w:asciiTheme="minorHAnsi" w:eastAsiaTheme="minorEastAsia" w:hAnsiTheme="minorHAnsi" w:cstheme="minorBidi"/>
          <w:noProof/>
          <w:lang w:eastAsia="de-CH"/>
        </w:rPr>
        <w:tab/>
      </w:r>
      <w:r>
        <w:rPr>
          <w:noProof/>
        </w:rPr>
        <w:t>Anwendungsfall «Page Exportieren»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_Toc497815347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208BA74" w14:textId="77777777" w:rsidR="00B83695" w:rsidRDefault="00B83695">
      <w:pPr>
        <w:pStyle w:val="Verzeichnis2"/>
        <w:tabs>
          <w:tab w:val="left" w:pos="1276"/>
        </w:tabs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noProof/>
        </w:rPr>
        <w:t>2.12</w:t>
      </w:r>
      <w:r>
        <w:rPr>
          <w:rFonts w:asciiTheme="minorHAnsi" w:eastAsiaTheme="minorEastAsia" w:hAnsiTheme="minorHAnsi" w:cstheme="minorBidi"/>
          <w:noProof/>
          <w:lang w:eastAsia="de-CH"/>
        </w:rPr>
        <w:tab/>
      </w:r>
      <w:r>
        <w:rPr>
          <w:noProof/>
        </w:rPr>
        <w:t>Anwendungsfall «Passwort ändern»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_Toc497815348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3E5C19D" w14:textId="77777777" w:rsidR="00B83695" w:rsidRDefault="00B83695">
      <w:pPr>
        <w:pStyle w:val="Verzeichnis2"/>
        <w:tabs>
          <w:tab w:val="left" w:pos="1276"/>
        </w:tabs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noProof/>
        </w:rPr>
        <w:t>2.13</w:t>
      </w:r>
      <w:r>
        <w:rPr>
          <w:rFonts w:asciiTheme="minorHAnsi" w:eastAsiaTheme="minorEastAsia" w:hAnsiTheme="minorHAnsi" w:cstheme="minorBidi"/>
          <w:noProof/>
          <w:lang w:eastAsia="de-CH"/>
        </w:rPr>
        <w:tab/>
      </w:r>
      <w:r>
        <w:rPr>
          <w:noProof/>
        </w:rPr>
        <w:t>Anwendungsfall «Benutzer deaktivieren (löschen)»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_Toc497815349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0419D33" w14:textId="77777777" w:rsidR="00B83695" w:rsidRDefault="00B83695">
      <w:pPr>
        <w:pStyle w:val="Verzeichnis2"/>
        <w:tabs>
          <w:tab w:val="left" w:pos="1276"/>
        </w:tabs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noProof/>
        </w:rPr>
        <w:t>2.14</w:t>
      </w:r>
      <w:r>
        <w:rPr>
          <w:rFonts w:asciiTheme="minorHAnsi" w:eastAsiaTheme="minorEastAsia" w:hAnsiTheme="minorHAnsi" w:cstheme="minorBidi"/>
          <w:noProof/>
          <w:lang w:eastAsia="de-CH"/>
        </w:rPr>
        <w:tab/>
      </w:r>
      <w:r>
        <w:rPr>
          <w:noProof/>
        </w:rPr>
        <w:t>Anwendungsfall «Benutzer reaktivieren»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_Toc497815350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03855FC" w14:textId="77777777" w:rsidR="00B83695" w:rsidRDefault="00B83695">
      <w:pPr>
        <w:pStyle w:val="Verzeichnis1"/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noProof/>
        </w:rPr>
        <w:t>3</w:t>
      </w:r>
      <w:r>
        <w:rPr>
          <w:rFonts w:asciiTheme="minorHAnsi" w:eastAsiaTheme="minorEastAsia" w:hAnsiTheme="minorHAnsi" w:cstheme="minorBidi"/>
          <w:noProof/>
          <w:lang w:eastAsia="de-CH"/>
        </w:rPr>
        <w:tab/>
      </w:r>
      <w:r>
        <w:rPr>
          <w:noProof/>
        </w:rPr>
        <w:t>Benutzerschnittstelle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_Toc497815351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C47A80C" w14:textId="77777777" w:rsidR="00B83695" w:rsidRDefault="00B83695">
      <w:pPr>
        <w:pStyle w:val="Verzeichnis1"/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noProof/>
        </w:rPr>
        <w:t>4</w:t>
      </w:r>
      <w:r>
        <w:rPr>
          <w:rFonts w:asciiTheme="minorHAnsi" w:eastAsiaTheme="minorEastAsia" w:hAnsiTheme="minorHAnsi" w:cstheme="minorBidi"/>
          <w:noProof/>
          <w:lang w:eastAsia="de-CH"/>
        </w:rPr>
        <w:tab/>
      </w:r>
      <w:r>
        <w:rPr>
          <w:noProof/>
        </w:rPr>
        <w:t>Systemarchitektur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_Toc497815352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406B432" w14:textId="77777777" w:rsidR="00B83695" w:rsidRDefault="00B83695">
      <w:pPr>
        <w:pStyle w:val="Verzeichnis2"/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noProof/>
          <w:lang w:eastAsia="de-CH"/>
        </w:rPr>
        <w:tab/>
      </w:r>
      <w:r>
        <w:rPr>
          <w:noProof/>
        </w:rPr>
        <w:t>Gliederung der Lösung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_Toc497815353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03BA1DB" w14:textId="77777777" w:rsidR="00B83695" w:rsidRDefault="00B83695">
      <w:pPr>
        <w:pStyle w:val="Verzeichnis3"/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noProof/>
        </w:rPr>
        <w:t>1.1.1</w:t>
      </w:r>
      <w:r>
        <w:rPr>
          <w:rFonts w:asciiTheme="minorHAnsi" w:eastAsiaTheme="minorEastAsia" w:hAnsiTheme="minorHAnsi" w:cstheme="minorBidi"/>
          <w:noProof/>
          <w:lang w:eastAsia="de-CH"/>
        </w:rPr>
        <w:tab/>
      </w:r>
      <w:r>
        <w:rPr>
          <w:noProof/>
        </w:rPr>
        <w:t>Application-Layers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_Toc497815354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ABD112B" w14:textId="77777777" w:rsidR="00B83695" w:rsidRDefault="00B83695">
      <w:pPr>
        <w:pStyle w:val="Verzeichnis3"/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noProof/>
        </w:rPr>
        <w:t>1.1.2</w:t>
      </w:r>
      <w:r>
        <w:rPr>
          <w:rFonts w:asciiTheme="minorHAnsi" w:eastAsiaTheme="minorEastAsia" w:hAnsiTheme="minorHAnsi" w:cstheme="minorBidi"/>
          <w:noProof/>
          <w:lang w:eastAsia="de-CH"/>
        </w:rPr>
        <w:tab/>
      </w:r>
      <w:r>
        <w:rPr>
          <w:noProof/>
        </w:rPr>
        <w:t>Pakete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_Toc497815355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2488AD1" w14:textId="77777777" w:rsidR="00B83695" w:rsidRDefault="00B83695">
      <w:pPr>
        <w:pStyle w:val="Verzeichnis2"/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noProof/>
        </w:rPr>
        <w:t>4.2</w:t>
      </w:r>
      <w:r>
        <w:rPr>
          <w:rFonts w:asciiTheme="minorHAnsi" w:eastAsiaTheme="minorEastAsia" w:hAnsiTheme="minorHAnsi" w:cstheme="minorBidi"/>
          <w:noProof/>
          <w:lang w:eastAsia="de-CH"/>
        </w:rPr>
        <w:tab/>
      </w:r>
      <w:r>
        <w:rPr>
          <w:noProof/>
        </w:rPr>
        <w:t>Schnittstellen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_Toc497815356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40258DA" w14:textId="77777777" w:rsidR="00B83695" w:rsidRDefault="00B83695">
      <w:pPr>
        <w:pStyle w:val="Verzeichnis3"/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noProof/>
        </w:rPr>
        <w:t>4.2.1</w:t>
      </w:r>
      <w:r>
        <w:rPr>
          <w:rFonts w:asciiTheme="minorHAnsi" w:eastAsiaTheme="minorEastAsia" w:hAnsiTheme="minorHAnsi" w:cstheme="minorBidi"/>
          <w:noProof/>
          <w:lang w:eastAsia="de-CH"/>
        </w:rPr>
        <w:tab/>
      </w:r>
      <w:r>
        <w:rPr>
          <w:noProof/>
        </w:rPr>
        <w:t>Datenformat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_Toc497815357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91796BD" w14:textId="77777777" w:rsidR="00B83695" w:rsidRDefault="00B83695">
      <w:pPr>
        <w:pStyle w:val="Verzeichnis3"/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noProof/>
        </w:rPr>
        <w:t>4.2.2</w:t>
      </w:r>
      <w:r>
        <w:rPr>
          <w:rFonts w:asciiTheme="minorHAnsi" w:eastAsiaTheme="minorEastAsia" w:hAnsiTheme="minorHAnsi" w:cstheme="minorBidi"/>
          <w:noProof/>
          <w:lang w:eastAsia="de-CH"/>
        </w:rPr>
        <w:tab/>
      </w:r>
      <w:r>
        <w:rPr>
          <w:noProof/>
        </w:rPr>
        <w:t>Beispiel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_Toc497815358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8FE87BC" w14:textId="77777777" w:rsidR="00B83695" w:rsidRDefault="00B83695">
      <w:pPr>
        <w:pStyle w:val="Verzeichnis3"/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noProof/>
        </w:rPr>
        <w:t>4.2.3</w:t>
      </w:r>
      <w:r>
        <w:rPr>
          <w:rFonts w:asciiTheme="minorHAnsi" w:eastAsiaTheme="minorEastAsia" w:hAnsiTheme="minorHAnsi" w:cstheme="minorBidi"/>
          <w:noProof/>
          <w:lang w:eastAsia="de-CH"/>
        </w:rPr>
        <w:tab/>
      </w:r>
      <w:r>
        <w:rPr>
          <w:noProof/>
        </w:rPr>
        <w:t>Entitäten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_Toc497815359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7A9FE2F" w14:textId="77777777" w:rsidR="00B83695" w:rsidRDefault="00B83695">
      <w:pPr>
        <w:pStyle w:val="Verzeichnis3"/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noProof/>
        </w:rPr>
        <w:t>4.2.4</w:t>
      </w:r>
      <w:r>
        <w:rPr>
          <w:rFonts w:asciiTheme="minorHAnsi" w:eastAsiaTheme="minorEastAsia" w:hAnsiTheme="minorHAnsi" w:cstheme="minorBidi"/>
          <w:noProof/>
          <w:lang w:eastAsia="de-CH"/>
        </w:rPr>
        <w:tab/>
      </w:r>
      <w:r>
        <w:rPr>
          <w:noProof/>
        </w:rPr>
        <w:t>Aufrufe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_Toc497815360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F88FE1B" w14:textId="77777777" w:rsidR="00B83695" w:rsidRDefault="00B83695">
      <w:pPr>
        <w:pStyle w:val="Verzeichnis1"/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noProof/>
        </w:rPr>
        <w:t>5</w:t>
      </w:r>
      <w:r>
        <w:rPr>
          <w:rFonts w:asciiTheme="minorHAnsi" w:eastAsiaTheme="minorEastAsia" w:hAnsiTheme="minorHAnsi" w:cstheme="minorBidi"/>
          <w:noProof/>
          <w:lang w:eastAsia="de-CH"/>
        </w:rPr>
        <w:tab/>
      </w:r>
      <w:r>
        <w:rPr>
          <w:noProof/>
        </w:rPr>
        <w:t>Qualitätssicherung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_Toc497815361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5893203" w14:textId="77777777" w:rsidR="00B83695" w:rsidRDefault="00B83695">
      <w:pPr>
        <w:pStyle w:val="Verzeichnis1"/>
        <w:rPr>
          <w:rFonts w:asciiTheme="minorHAnsi" w:eastAsiaTheme="minorEastAsia" w:hAnsiTheme="minorHAnsi" w:cstheme="minorBidi"/>
          <w:noProof/>
          <w:lang w:eastAsia="de-CH"/>
        </w:rPr>
      </w:pPr>
      <w:r>
        <w:rPr>
          <w:noProof/>
        </w:rPr>
        <w:t>6</w:t>
      </w:r>
      <w:r>
        <w:rPr>
          <w:rFonts w:asciiTheme="minorHAnsi" w:eastAsiaTheme="minorEastAsia" w:hAnsiTheme="minorHAnsi" w:cstheme="minorBidi"/>
          <w:noProof/>
          <w:lang w:eastAsia="de-CH"/>
        </w:rPr>
        <w:tab/>
      </w:r>
      <w:r>
        <w:rPr>
          <w:noProof/>
        </w:rPr>
        <w:t>Projektplanung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_Toc497815362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B50A5FC" w14:textId="77777777" w:rsidR="001C2C16" w:rsidRDefault="00CF6CC7">
      <w:pPr>
        <w:pStyle w:val="TextCDB"/>
        <w:rPr>
          <w:lang w:val="de-CH"/>
        </w:rPr>
      </w:pPr>
      <w:r>
        <w:rPr>
          <w:lang w:val="de-CH"/>
        </w:rPr>
        <w:fldChar w:fldCharType="end"/>
      </w:r>
    </w:p>
    <w:p w14:paraId="4FFC88FE" w14:textId="77777777" w:rsidR="001C2C16" w:rsidRDefault="00CF6CC7" w:rsidP="00D41058">
      <w:pPr>
        <w:pStyle w:val="berschrift1"/>
        <w:tabs>
          <w:tab w:val="clear" w:pos="850"/>
          <w:tab w:val="left" w:pos="426"/>
        </w:tabs>
      </w:pPr>
      <w:r>
        <w:br w:type="page"/>
      </w:r>
      <w:bookmarkStart w:id="2" w:name="_Toc286322560"/>
      <w:bookmarkStart w:id="3" w:name="_Toc497815332"/>
      <w:commentRangeStart w:id="4"/>
      <w:r w:rsidRPr="00D41058">
        <w:lastRenderedPageBreak/>
        <w:t>Zusammenfassung</w:t>
      </w:r>
      <w:bookmarkEnd w:id="2"/>
      <w:bookmarkEnd w:id="3"/>
      <w:commentRangeEnd w:id="4"/>
      <w:r w:rsidR="00EC62E9">
        <w:rPr>
          <w:rStyle w:val="Kommentarzeichen"/>
          <w:rFonts w:cs="Times New Roman"/>
          <w:b w:val="0"/>
          <w:bCs w:val="0"/>
          <w:kern w:val="0"/>
        </w:rPr>
        <w:commentReference w:id="4"/>
      </w:r>
    </w:p>
    <w:p w14:paraId="262046F3" w14:textId="77777777" w:rsidR="00D41058" w:rsidRDefault="00D41058" w:rsidP="00D41058">
      <w:pPr>
        <w:rPr>
          <w:rFonts w:cs="Arial"/>
          <w:color w:val="000000"/>
          <w:szCs w:val="22"/>
        </w:rPr>
      </w:pPr>
      <w:r w:rsidRPr="00F3448A">
        <w:rPr>
          <w:rFonts w:cs="Arial"/>
          <w:color w:val="000000"/>
          <w:szCs w:val="22"/>
          <w:shd w:val="clear" w:color="auto" w:fill="FFFFFF"/>
        </w:rPr>
        <w:t>Benutzer der Wissensdatenbank sollen Pages erstellen und suchen können. Um das Suchen zu erleichtern</w:t>
      </w:r>
      <w:ins w:id="5" w:author="Georg Ninck" w:date="2017-11-12T11:30:00Z">
        <w:r w:rsidR="00495534">
          <w:rPr>
            <w:rFonts w:cs="Arial"/>
            <w:color w:val="000000"/>
            <w:szCs w:val="22"/>
            <w:shd w:val="clear" w:color="auto" w:fill="FFFFFF"/>
          </w:rPr>
          <w:t>,</w:t>
        </w:r>
      </w:ins>
      <w:r w:rsidRPr="00F3448A">
        <w:rPr>
          <w:rFonts w:cs="Arial"/>
          <w:color w:val="000000"/>
          <w:szCs w:val="22"/>
          <w:shd w:val="clear" w:color="auto" w:fill="FFFFFF"/>
        </w:rPr>
        <w:t xml:space="preserve"> kann jede Page mit Tags kategorisiert werden. Aus diesen </w:t>
      </w:r>
      <w:r>
        <w:rPr>
          <w:rFonts w:cs="Arial"/>
          <w:color w:val="000000"/>
          <w:szCs w:val="22"/>
          <w:shd w:val="clear" w:color="auto" w:fill="FFFFFF"/>
        </w:rPr>
        <w:t>Anforderungen</w:t>
      </w:r>
      <w:r w:rsidRPr="00F3448A">
        <w:rPr>
          <w:rFonts w:cs="Arial"/>
          <w:color w:val="000000"/>
          <w:szCs w:val="22"/>
          <w:shd w:val="clear" w:color="auto" w:fill="FFFFFF"/>
        </w:rPr>
        <w:t xml:space="preserve"> haben wir drei Entitäten definiert: User, Page und Tag. Die Schnittstelle der </w:t>
      </w:r>
      <w:r>
        <w:rPr>
          <w:rFonts w:cs="Arial"/>
          <w:color w:val="000000"/>
          <w:szCs w:val="22"/>
          <w:shd w:val="clear" w:color="auto" w:fill="FFFFFF"/>
        </w:rPr>
        <w:t xml:space="preserve">Wissensdatenbank </w:t>
      </w:r>
      <w:r w:rsidRPr="00F3448A">
        <w:rPr>
          <w:rFonts w:cs="Arial"/>
          <w:color w:val="000000"/>
          <w:szCs w:val="22"/>
          <w:shd w:val="clear" w:color="auto" w:fill="FFFFFF"/>
        </w:rPr>
        <w:t>hat mit Attachement noch eine vierte Entität.</w:t>
      </w:r>
    </w:p>
    <w:p w14:paraId="3F4EA77A" w14:textId="77777777" w:rsidR="00D41058" w:rsidRDefault="00D41058" w:rsidP="00D41058">
      <w:pPr>
        <w:rPr>
          <w:rFonts w:cs="Arial"/>
          <w:color w:val="000000"/>
          <w:szCs w:val="22"/>
        </w:rPr>
      </w:pPr>
    </w:p>
    <w:p w14:paraId="477BCCEF" w14:textId="77777777" w:rsidR="00D41058" w:rsidRDefault="00D41058" w:rsidP="00D41058">
      <w:pPr>
        <w:rPr>
          <w:rFonts w:cs="Arial"/>
          <w:color w:val="000000"/>
          <w:szCs w:val="22"/>
        </w:rPr>
      </w:pPr>
      <w:r w:rsidRPr="00F3448A">
        <w:rPr>
          <w:rFonts w:cs="Arial"/>
          <w:color w:val="000000"/>
          <w:szCs w:val="22"/>
          <w:shd w:val="clear" w:color="auto" w:fill="FFFFFF"/>
        </w:rPr>
        <w:t>Unsere Applikation hat keine grafische Benutzerschnittst</w:t>
      </w:r>
      <w:r>
        <w:rPr>
          <w:rFonts w:cs="Arial"/>
          <w:color w:val="000000"/>
          <w:szCs w:val="22"/>
          <w:shd w:val="clear" w:color="auto" w:fill="FFFFFF"/>
        </w:rPr>
        <w:t xml:space="preserve">elle. Wir werden aber einen Beispielclient </w:t>
      </w:r>
      <w:r w:rsidRPr="00F3448A">
        <w:rPr>
          <w:rFonts w:cs="Arial"/>
          <w:color w:val="000000"/>
          <w:szCs w:val="22"/>
          <w:shd w:val="clear" w:color="auto" w:fill="FFFFFF"/>
        </w:rPr>
        <w:t>bauen. Wir haben also trotzdem eine grafische Präsentation skizziert.</w:t>
      </w:r>
    </w:p>
    <w:p w14:paraId="7371CFF4" w14:textId="77777777" w:rsidR="00D41058" w:rsidRDefault="00D41058" w:rsidP="00D41058">
      <w:pPr>
        <w:rPr>
          <w:rFonts w:cs="Arial"/>
          <w:color w:val="000000"/>
          <w:szCs w:val="22"/>
        </w:rPr>
      </w:pPr>
    </w:p>
    <w:p w14:paraId="7043A964" w14:textId="77777777" w:rsidR="00D41058" w:rsidRDefault="00D41058" w:rsidP="00D41058">
      <w:pPr>
        <w:rPr>
          <w:rFonts w:cs="Arial"/>
          <w:color w:val="000000"/>
          <w:szCs w:val="22"/>
          <w:shd w:val="clear" w:color="auto" w:fill="FFFFFF"/>
        </w:rPr>
      </w:pPr>
      <w:r w:rsidRPr="00F3448A">
        <w:rPr>
          <w:rFonts w:cs="Arial"/>
          <w:color w:val="000000"/>
          <w:szCs w:val="22"/>
          <w:shd w:val="clear" w:color="auto" w:fill="FFFFFF"/>
        </w:rPr>
        <w:t xml:space="preserve">Der wichtigste Teil ist </w:t>
      </w:r>
      <w:r>
        <w:rPr>
          <w:rFonts w:cs="Arial"/>
          <w:color w:val="000000"/>
          <w:szCs w:val="22"/>
          <w:shd w:val="clear" w:color="auto" w:fill="FFFFFF"/>
        </w:rPr>
        <w:t>unsere REST-basierte Web-API</w:t>
      </w:r>
      <w:r w:rsidRPr="00F3448A">
        <w:rPr>
          <w:rFonts w:cs="Arial"/>
          <w:color w:val="000000"/>
          <w:szCs w:val="22"/>
          <w:shd w:val="clear" w:color="auto" w:fill="FFFFFF"/>
        </w:rPr>
        <w:t xml:space="preserve">. Deshalb werden wir die Schnittstelle auch am umfangreichsten testen. Das wird durch die Entwicklung des Beispielclients </w:t>
      </w:r>
      <w:r>
        <w:rPr>
          <w:rFonts w:cs="Arial"/>
          <w:color w:val="000000"/>
          <w:szCs w:val="22"/>
          <w:shd w:val="clear" w:color="auto" w:fill="FFFFFF"/>
        </w:rPr>
        <w:t>sichergestellt.</w:t>
      </w:r>
    </w:p>
    <w:p w14:paraId="6EC654F1" w14:textId="77777777" w:rsidR="00D41058" w:rsidRDefault="00D41058" w:rsidP="00D41058">
      <w:pPr>
        <w:rPr>
          <w:rFonts w:cs="Arial"/>
          <w:color w:val="000000"/>
          <w:szCs w:val="22"/>
          <w:shd w:val="clear" w:color="auto" w:fill="FFFFFF"/>
        </w:rPr>
      </w:pPr>
    </w:p>
    <w:p w14:paraId="49B585E1" w14:textId="77777777" w:rsidR="00D41058" w:rsidRPr="00F3448A" w:rsidRDefault="00D41058" w:rsidP="00D41058">
      <w:pPr>
        <w:rPr>
          <w:rFonts w:cs="Arial"/>
          <w:color w:val="000000"/>
          <w:szCs w:val="22"/>
          <w:shd w:val="clear" w:color="auto" w:fill="FFFFFF"/>
        </w:rPr>
      </w:pPr>
      <w:r w:rsidRPr="00F3448A">
        <w:rPr>
          <w:rFonts w:cs="Arial"/>
          <w:color w:val="000000"/>
          <w:szCs w:val="22"/>
          <w:shd w:val="clear" w:color="auto" w:fill="FFFFFF"/>
        </w:rPr>
        <w:t>Wir strukturieren die Wissensdatenbank nach dem Layer-Entwurfsmuster.</w:t>
      </w:r>
    </w:p>
    <w:p w14:paraId="53DDEAF8" w14:textId="77777777" w:rsidR="00403C94" w:rsidRDefault="00403C94">
      <w:pPr>
        <w:spacing w:line="240" w:lineRule="auto"/>
      </w:pPr>
      <w:r>
        <w:br w:type="page"/>
      </w:r>
    </w:p>
    <w:p w14:paraId="038C0AF5" w14:textId="77777777" w:rsidR="001C2C16" w:rsidRDefault="00CF6CC7">
      <w:pPr>
        <w:pStyle w:val="berschrift1"/>
        <w:tabs>
          <w:tab w:val="clear" w:pos="850"/>
          <w:tab w:val="left" w:pos="432"/>
        </w:tabs>
        <w:suppressAutoHyphens/>
        <w:spacing w:before="0" w:after="283" w:line="240" w:lineRule="auto"/>
      </w:pPr>
      <w:bookmarkStart w:id="6" w:name="_Toc286322561"/>
      <w:bookmarkStart w:id="7" w:name="_Toc497815333"/>
      <w:commentRangeStart w:id="8"/>
      <w:r>
        <w:lastRenderedPageBreak/>
        <w:t>Systemanforderungen</w:t>
      </w:r>
      <w:bookmarkEnd w:id="6"/>
      <w:bookmarkEnd w:id="7"/>
      <w:commentRangeEnd w:id="8"/>
      <w:r w:rsidR="00B61FF8">
        <w:rPr>
          <w:rStyle w:val="Kommentarzeichen"/>
          <w:rFonts w:cs="Times New Roman"/>
          <w:b w:val="0"/>
          <w:bCs w:val="0"/>
          <w:kern w:val="0"/>
        </w:rPr>
        <w:commentReference w:id="8"/>
      </w:r>
    </w:p>
    <w:p w14:paraId="2E8D0AD5" w14:textId="77777777" w:rsidR="00D41058" w:rsidRPr="00F3448A" w:rsidRDefault="00D41058" w:rsidP="00D41058">
      <w:pPr>
        <w:pStyle w:val="berschrift2"/>
        <w:numPr>
          <w:ilvl w:val="0"/>
          <w:numId w:val="0"/>
        </w:numPr>
      </w:pPr>
      <w:bookmarkStart w:id="9" w:name="_Toc497813072"/>
      <w:bookmarkStart w:id="10" w:name="_Toc497815334"/>
      <w:bookmarkStart w:id="11" w:name="_Toc286322562"/>
      <w:r>
        <w:t>2.1  Fachliche</w:t>
      </w:r>
      <w:r w:rsidRPr="00F3448A">
        <w:t xml:space="preserve"> Entitätstypen</w:t>
      </w:r>
      <w:bookmarkEnd w:id="9"/>
      <w:bookmarkEnd w:id="10"/>
    </w:p>
    <w:p w14:paraId="73E55F33" w14:textId="77777777" w:rsidR="00D41058" w:rsidRDefault="00D41058" w:rsidP="00403C94">
      <w:pPr>
        <w:pStyle w:val="berschrift3"/>
      </w:pPr>
      <w:bookmarkStart w:id="12" w:name="_Toc497813073"/>
      <w:bookmarkStart w:id="13" w:name="_Toc497815335"/>
      <w:r>
        <w:t>User</w:t>
      </w:r>
      <w:bookmarkEnd w:id="12"/>
      <w:bookmarkEnd w:id="13"/>
    </w:p>
    <w:p w14:paraId="41820EDB" w14:textId="77777777" w:rsidR="00D41058" w:rsidRDefault="00D41058" w:rsidP="00D41058">
      <w:r>
        <w:rPr>
          <w:color w:val="1C1C1C"/>
        </w:rPr>
        <w:t>Ein User hat einen Usernamen und ein Passwort</w:t>
      </w:r>
      <w:ins w:id="14" w:author="Georg Ninck" w:date="2017-11-12T11:50:00Z">
        <w:r w:rsidR="00EC62E9">
          <w:rPr>
            <w:color w:val="1C1C1C"/>
          </w:rPr>
          <w:t>,</w:t>
        </w:r>
      </w:ins>
      <w:r>
        <w:rPr>
          <w:color w:val="1C1C1C"/>
        </w:rPr>
        <w:t xml:space="preserve"> mit dem er sich anmelden kann. Zudem hat er einen Status</w:t>
      </w:r>
      <w:ins w:id="15" w:author="Georg Ninck" w:date="2017-11-12T11:50:00Z">
        <w:r w:rsidR="00EC62E9">
          <w:rPr>
            <w:color w:val="1C1C1C"/>
          </w:rPr>
          <w:t>,</w:t>
        </w:r>
      </w:ins>
      <w:r>
        <w:rPr>
          <w:color w:val="1C1C1C"/>
        </w:rPr>
        <w:t xml:space="preserve"> ob der Account aktiv ist oder nicht. Eindeutig identifiziert wird er durch eine I</w:t>
      </w:r>
      <w:ins w:id="16" w:author="Georg Ninck" w:date="2017-11-12T11:50:00Z">
        <w:r w:rsidR="00EC62E9">
          <w:rPr>
            <w:color w:val="1C1C1C"/>
          </w:rPr>
          <w:t>D</w:t>
        </w:r>
      </w:ins>
      <w:del w:id="17" w:author="Georg Ninck" w:date="2017-11-12T11:50:00Z">
        <w:r w:rsidDel="00EC62E9">
          <w:rPr>
            <w:color w:val="1C1C1C"/>
          </w:rPr>
          <w:delText>d</w:delText>
        </w:r>
      </w:del>
      <w:r>
        <w:rPr>
          <w:color w:val="1C1C1C"/>
        </w:rPr>
        <w:t>. Ein User kann keine oder mehrere Pages haben.</w:t>
      </w:r>
    </w:p>
    <w:p w14:paraId="3580AD9E" w14:textId="77777777" w:rsidR="00D41058" w:rsidRDefault="00D41058" w:rsidP="00403C94">
      <w:pPr>
        <w:pStyle w:val="berschrift3"/>
      </w:pPr>
      <w:bookmarkStart w:id="18" w:name="_Toc497813074"/>
      <w:bookmarkStart w:id="19" w:name="_Toc497815336"/>
      <w:r>
        <w:t>Page</w:t>
      </w:r>
      <w:bookmarkEnd w:id="18"/>
      <w:bookmarkEnd w:id="19"/>
    </w:p>
    <w:p w14:paraId="249159DF" w14:textId="77777777" w:rsidR="00D41058" w:rsidRDefault="00D41058" w:rsidP="00D41058">
      <w:r>
        <w:rPr>
          <w:color w:val="1C1C1C"/>
        </w:rPr>
        <w:t>Die Page ist für das Speichern der Inhalte zuständig. Sie beinhaltet Titel und Inhalt, so wie die Möglichkeit</w:t>
      </w:r>
      <w:ins w:id="20" w:author="Georg Ninck" w:date="2017-11-12T11:50:00Z">
        <w:r w:rsidR="00EC62E9">
          <w:rPr>
            <w:color w:val="1C1C1C"/>
          </w:rPr>
          <w:t>,</w:t>
        </w:r>
      </w:ins>
      <w:r>
        <w:rPr>
          <w:color w:val="1C1C1C"/>
        </w:rPr>
        <w:t xml:space="preserve"> Dateien als Anhang zu speichern. Jede Page hat einen Autor. Auch die Page wird durch eine ID eindeutig identifizierbar. Damit man Inhalte leichter finden kann, kann man Tags vergeben.</w:t>
      </w:r>
    </w:p>
    <w:p w14:paraId="773180D2" w14:textId="77777777" w:rsidR="00D41058" w:rsidRDefault="00D41058" w:rsidP="00403C94">
      <w:pPr>
        <w:pStyle w:val="berschrift3"/>
      </w:pPr>
      <w:bookmarkStart w:id="21" w:name="_Toc497813075"/>
      <w:bookmarkStart w:id="22" w:name="_Toc497815337"/>
      <w:r>
        <w:t>Tag</w:t>
      </w:r>
      <w:bookmarkEnd w:id="21"/>
      <w:bookmarkEnd w:id="22"/>
    </w:p>
    <w:p w14:paraId="4127FD10" w14:textId="77777777" w:rsidR="00D41058" w:rsidRDefault="00D41058" w:rsidP="00D41058">
      <w:pPr>
        <w:rPr>
          <w:color w:val="1C1C1C"/>
        </w:rPr>
      </w:pPr>
      <w:r>
        <w:rPr>
          <w:color w:val="1C1C1C"/>
        </w:rPr>
        <w:t>Tags haben einen Namen und eine ID, durch welche sie eindeutig identifizierbar werden. Jeder Tag kann beliebig viele Verknüpfungen mit Pages haben.</w:t>
      </w:r>
    </w:p>
    <w:p w14:paraId="3624238F" w14:textId="77777777" w:rsidR="00403C94" w:rsidRDefault="00403C94" w:rsidP="00D41058">
      <w:pPr>
        <w:rPr>
          <w:color w:val="1C1C1C"/>
        </w:rPr>
      </w:pPr>
    </w:p>
    <w:p w14:paraId="2374E923" w14:textId="77777777" w:rsidR="00403C94" w:rsidRDefault="00D41058" w:rsidP="00D41058">
      <w:pPr>
        <w:spacing w:before="360" w:after="480"/>
        <w:jc w:val="center"/>
      </w:pPr>
      <w:r>
        <w:rPr>
          <w:noProof/>
        </w:rPr>
        <w:drawing>
          <wp:inline distT="0" distB="0" distL="0" distR="3175" wp14:anchorId="30373281" wp14:editId="50995BB3">
            <wp:extent cx="5434037" cy="3486150"/>
            <wp:effectExtent l="0" t="0" r="0" b="0"/>
            <wp:docPr id="1" name="Bil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968" cy="350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A26E" w14:textId="77777777" w:rsidR="00403C94" w:rsidRDefault="00403C94" w:rsidP="00403C94">
      <w:pPr>
        <w:pStyle w:val="TextCDB"/>
      </w:pPr>
      <w:r>
        <w:br w:type="page"/>
      </w:r>
    </w:p>
    <w:p w14:paraId="1A043114" w14:textId="77777777" w:rsidR="001C2C16" w:rsidRDefault="00D41058" w:rsidP="00D41058">
      <w:pPr>
        <w:pStyle w:val="berschrift2"/>
        <w:tabs>
          <w:tab w:val="clear" w:pos="850"/>
          <w:tab w:val="num" w:pos="576"/>
        </w:tabs>
        <w:suppressAutoHyphens/>
        <w:spacing w:before="0" w:after="0" w:line="240" w:lineRule="auto"/>
      </w:pPr>
      <w:bookmarkStart w:id="23" w:name="_Toc497815338"/>
      <w:bookmarkEnd w:id="11"/>
      <w:r>
        <w:lastRenderedPageBreak/>
        <w:t>Use Case Diagram</w:t>
      </w:r>
      <w:bookmarkEnd w:id="23"/>
    </w:p>
    <w:p w14:paraId="2DDB7AF3" w14:textId="77777777" w:rsidR="00D41058" w:rsidRPr="00D41058" w:rsidRDefault="00D41058" w:rsidP="00D41058">
      <w:pPr>
        <w:pStyle w:val="TextCDB"/>
        <w:rPr>
          <w:lang w:val="de-CH"/>
        </w:rPr>
      </w:pPr>
    </w:p>
    <w:p w14:paraId="580875F9" w14:textId="77777777" w:rsidR="00D41058" w:rsidRPr="00D41058" w:rsidRDefault="00D41058" w:rsidP="00D41058">
      <w:pPr>
        <w:pStyle w:val="TextCDB"/>
        <w:jc w:val="center"/>
        <w:rPr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265FBDE4" wp14:editId="4204A1D4">
            <wp:extent cx="5760085" cy="5935152"/>
            <wp:effectExtent l="0" t="0" r="0" b="8890"/>
            <wp:docPr id="4" name="Grafik 4" descr="ORIGI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RIGINAL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93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2A60D" w14:textId="77777777" w:rsidR="001C2C16" w:rsidRPr="00D41058" w:rsidRDefault="00CF6CC7" w:rsidP="00D41058">
      <w:pPr>
        <w:pStyle w:val="berschrift2"/>
      </w:pPr>
      <w:bookmarkStart w:id="24" w:name="_Toc286322563"/>
      <w:bookmarkStart w:id="25" w:name="_Toc497815339"/>
      <w:r w:rsidRPr="00D41058">
        <w:t xml:space="preserve">Anwendungsfall </w:t>
      </w:r>
      <w:bookmarkEnd w:id="24"/>
      <w:r w:rsidR="004E6B55">
        <w:t>«Neues Benutzerkonto erstellen»</w:t>
      </w:r>
      <w:bookmarkEnd w:id="2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27"/>
        <w:gridCol w:w="7234"/>
      </w:tblGrid>
      <w:tr w:rsidR="00D41058" w:rsidRPr="0095625F" w14:paraId="5F773333" w14:textId="77777777" w:rsidTr="00631746">
        <w:tc>
          <w:tcPr>
            <w:tcW w:w="9061" w:type="dxa"/>
            <w:gridSpan w:val="2"/>
            <w:shd w:val="clear" w:color="auto" w:fill="D9D9D9"/>
          </w:tcPr>
          <w:p w14:paraId="15C91D56" w14:textId="77777777" w:rsidR="00D41058" w:rsidRPr="0095625F" w:rsidRDefault="00D41058" w:rsidP="00631746">
            <w:pPr>
              <w:rPr>
                <w:b/>
              </w:rPr>
            </w:pPr>
            <w:r w:rsidRPr="0095625F">
              <w:rPr>
                <w:b/>
              </w:rPr>
              <w:t xml:space="preserve">Anwendungsfall </w:t>
            </w:r>
            <w:bookmarkStart w:id="26" w:name="_Hlk497813818"/>
            <w:r w:rsidRPr="003E7BF9">
              <w:rPr>
                <w:b/>
              </w:rPr>
              <w:t>„Neues Benutzerkonto erstellen“</w:t>
            </w:r>
            <w:bookmarkEnd w:id="26"/>
          </w:p>
        </w:tc>
      </w:tr>
      <w:tr w:rsidR="00D41058" w:rsidRPr="0095625F" w14:paraId="62720EFC" w14:textId="77777777" w:rsidTr="00631746">
        <w:tc>
          <w:tcPr>
            <w:tcW w:w="1827" w:type="dxa"/>
            <w:shd w:val="clear" w:color="auto" w:fill="auto"/>
          </w:tcPr>
          <w:p w14:paraId="7AF405E3" w14:textId="77777777" w:rsidR="00D41058" w:rsidRPr="0095625F" w:rsidRDefault="00D41058" w:rsidP="00631746">
            <w:r w:rsidRPr="0095625F">
              <w:t>Kurzbeschreibung</w:t>
            </w:r>
          </w:p>
        </w:tc>
        <w:tc>
          <w:tcPr>
            <w:tcW w:w="7234" w:type="dxa"/>
            <w:shd w:val="clear" w:color="auto" w:fill="auto"/>
          </w:tcPr>
          <w:p w14:paraId="7E92D7E9" w14:textId="77777777" w:rsidR="00D41058" w:rsidRPr="0095625F" w:rsidRDefault="00D41058" w:rsidP="00631746">
            <w:pPr>
              <w:tabs>
                <w:tab w:val="left" w:pos="5461"/>
              </w:tabs>
            </w:pPr>
            <w:r w:rsidRPr="003E7BF9">
              <w:t>Ein Be</w:t>
            </w:r>
            <w:r>
              <w:t>nutzer registriert sich und erstellt dabei einen neuen Benutzeraccount</w:t>
            </w:r>
          </w:p>
        </w:tc>
      </w:tr>
      <w:tr w:rsidR="00D41058" w:rsidRPr="0095625F" w14:paraId="55788377" w14:textId="77777777" w:rsidTr="00631746">
        <w:tc>
          <w:tcPr>
            <w:tcW w:w="1827" w:type="dxa"/>
            <w:shd w:val="clear" w:color="auto" w:fill="auto"/>
          </w:tcPr>
          <w:p w14:paraId="4CB5D7CD" w14:textId="77777777" w:rsidR="00D41058" w:rsidRPr="0095625F" w:rsidRDefault="00D41058" w:rsidP="00631746">
            <w:r w:rsidRPr="0095625F">
              <w:t>Akteure</w:t>
            </w:r>
          </w:p>
        </w:tc>
        <w:tc>
          <w:tcPr>
            <w:tcW w:w="7234" w:type="dxa"/>
            <w:shd w:val="clear" w:color="auto" w:fill="auto"/>
          </w:tcPr>
          <w:p w14:paraId="7724AFC8" w14:textId="77777777" w:rsidR="00D41058" w:rsidRPr="0095625F" w:rsidRDefault="00D41058" w:rsidP="00631746">
            <w:r>
              <w:t>Benutzer</w:t>
            </w:r>
          </w:p>
        </w:tc>
      </w:tr>
      <w:tr w:rsidR="00D41058" w:rsidRPr="0095625F" w14:paraId="0E721830" w14:textId="77777777" w:rsidTr="00631746">
        <w:tc>
          <w:tcPr>
            <w:tcW w:w="1827" w:type="dxa"/>
            <w:shd w:val="clear" w:color="auto" w:fill="auto"/>
          </w:tcPr>
          <w:p w14:paraId="0B585728" w14:textId="77777777" w:rsidR="00D41058" w:rsidRPr="0095625F" w:rsidRDefault="00D41058" w:rsidP="00631746">
            <w:r w:rsidRPr="0095625F">
              <w:t>Vorbedingungen</w:t>
            </w:r>
          </w:p>
        </w:tc>
        <w:tc>
          <w:tcPr>
            <w:tcW w:w="7234" w:type="dxa"/>
            <w:shd w:val="clear" w:color="auto" w:fill="auto"/>
          </w:tcPr>
          <w:p w14:paraId="571454B9" w14:textId="77777777" w:rsidR="00D41058" w:rsidRDefault="00D41058" w:rsidP="00631746">
            <w:r w:rsidRPr="003E7BF9">
              <w:t>Der Benut</w:t>
            </w:r>
            <w:r>
              <w:t>zer hat noch kein Benutzerkonto</w:t>
            </w:r>
          </w:p>
          <w:p w14:paraId="42032A14" w14:textId="77777777" w:rsidR="00D41058" w:rsidRPr="0015547B" w:rsidRDefault="00D41058" w:rsidP="00631746">
            <w:r w:rsidRPr="00E354DB">
              <w:t>Der Benutzer hat die Kommandozeile geöffnet</w:t>
            </w:r>
          </w:p>
        </w:tc>
      </w:tr>
      <w:tr w:rsidR="00D41058" w:rsidRPr="001D2A89" w14:paraId="30C6639F" w14:textId="77777777" w:rsidTr="00631746">
        <w:tc>
          <w:tcPr>
            <w:tcW w:w="1827" w:type="dxa"/>
            <w:shd w:val="clear" w:color="auto" w:fill="auto"/>
          </w:tcPr>
          <w:p w14:paraId="4A169186" w14:textId="77777777" w:rsidR="00D41058" w:rsidRPr="0095625F" w:rsidRDefault="00D41058" w:rsidP="00631746">
            <w:r w:rsidRPr="0095625F">
              <w:t>Ablauf</w:t>
            </w:r>
          </w:p>
        </w:tc>
        <w:tc>
          <w:tcPr>
            <w:tcW w:w="7234" w:type="dxa"/>
            <w:shd w:val="clear" w:color="auto" w:fill="auto"/>
          </w:tcPr>
          <w:p w14:paraId="5ED9A256" w14:textId="77777777" w:rsidR="00D41058" w:rsidRDefault="00D41058" w:rsidP="004E6B55">
            <w:pPr>
              <w:pStyle w:val="Listenabsatz"/>
              <w:numPr>
                <w:ilvl w:val="0"/>
                <w:numId w:val="20"/>
              </w:numPr>
              <w:suppressAutoHyphens/>
              <w:spacing w:line="240" w:lineRule="auto"/>
            </w:pPr>
            <w:r>
              <w:t xml:space="preserve">Der Benutzer gibt «register –name </w:t>
            </w:r>
            <w:r w:rsidRPr="00BC7E47">
              <w:rPr>
                <w:rFonts w:cs="Arial"/>
              </w:rPr>
              <w:t>"</w:t>
            </w:r>
            <w:r>
              <w:t>Name</w:t>
            </w:r>
            <w:r w:rsidRPr="00BC7E47">
              <w:rPr>
                <w:rFonts w:cs="Arial"/>
              </w:rPr>
              <w:t>"</w:t>
            </w:r>
            <w:r>
              <w:rPr>
                <w:rFonts w:cs="Arial"/>
              </w:rPr>
              <w:t xml:space="preserve"> –passwort </w:t>
            </w:r>
            <w:r w:rsidRPr="00BC7E47">
              <w:rPr>
                <w:rFonts w:cs="Arial"/>
              </w:rPr>
              <w:t>"</w:t>
            </w:r>
            <w:r>
              <w:t>Passwort</w:t>
            </w:r>
            <w:r w:rsidRPr="00BC7E47">
              <w:rPr>
                <w:rFonts w:cs="Arial"/>
              </w:rPr>
              <w:t>"</w:t>
            </w:r>
            <w:r>
              <w:t>» ein</w:t>
            </w:r>
          </w:p>
          <w:p w14:paraId="5E35A338" w14:textId="77777777" w:rsidR="00D41058" w:rsidRDefault="00D41058" w:rsidP="004E6B55">
            <w:pPr>
              <w:pStyle w:val="Listenabsatz"/>
              <w:numPr>
                <w:ilvl w:val="0"/>
                <w:numId w:val="20"/>
              </w:numPr>
              <w:suppressAutoHyphens/>
              <w:spacing w:line="240" w:lineRule="auto"/>
            </w:pPr>
            <w:r>
              <w:t xml:space="preserve">Das System überprüft, ob </w:t>
            </w:r>
            <w:del w:id="27" w:author="Georg Ninck" w:date="2017-11-12T11:51:00Z">
              <w:r w:rsidDel="00EC62E9">
                <w:delText xml:space="preserve">es </w:delText>
              </w:r>
            </w:del>
            <w:r>
              <w:t>bereits dieser Username existiert</w:t>
            </w:r>
          </w:p>
          <w:p w14:paraId="4AC37D5A" w14:textId="77777777" w:rsidR="00D41058" w:rsidRDefault="00D41058" w:rsidP="004E6B55">
            <w:pPr>
              <w:pStyle w:val="Listenabsatz"/>
              <w:numPr>
                <w:ilvl w:val="0"/>
                <w:numId w:val="20"/>
              </w:numPr>
              <w:suppressAutoHyphens/>
              <w:spacing w:line="240" w:lineRule="auto"/>
            </w:pPr>
            <w:r>
              <w:t>Das System verlangt die Wiederholung des Passworts</w:t>
            </w:r>
          </w:p>
          <w:p w14:paraId="48ACAFA6" w14:textId="77777777" w:rsidR="00D41058" w:rsidRDefault="00D41058" w:rsidP="004E6B55">
            <w:pPr>
              <w:pStyle w:val="Listenabsatz"/>
              <w:numPr>
                <w:ilvl w:val="0"/>
                <w:numId w:val="20"/>
              </w:numPr>
              <w:suppressAutoHyphens/>
              <w:spacing w:line="240" w:lineRule="auto"/>
            </w:pPr>
            <w:r>
              <w:t>Der Benutzer gibt sein Passwort nochmals ein</w:t>
            </w:r>
          </w:p>
          <w:p w14:paraId="23DB57DC" w14:textId="77777777" w:rsidR="00D41058" w:rsidRPr="001D2A89" w:rsidRDefault="00D41058" w:rsidP="004E6B55">
            <w:pPr>
              <w:pStyle w:val="Listenabsatz"/>
              <w:numPr>
                <w:ilvl w:val="0"/>
                <w:numId w:val="20"/>
              </w:numPr>
              <w:suppressAutoHyphens/>
              <w:spacing w:line="240" w:lineRule="auto"/>
            </w:pPr>
            <w:r>
              <w:t>Das System erstellt den neuen Account</w:t>
            </w:r>
          </w:p>
        </w:tc>
      </w:tr>
      <w:tr w:rsidR="00D41058" w:rsidRPr="001D2A89" w14:paraId="05607AAD" w14:textId="77777777" w:rsidTr="00631746">
        <w:tc>
          <w:tcPr>
            <w:tcW w:w="1827" w:type="dxa"/>
            <w:shd w:val="clear" w:color="auto" w:fill="auto"/>
          </w:tcPr>
          <w:p w14:paraId="45E8964A" w14:textId="77777777" w:rsidR="00D41058" w:rsidRPr="0095625F" w:rsidRDefault="00D41058" w:rsidP="00631746">
            <w:r w:rsidRPr="0095625F">
              <w:t>Resultat</w:t>
            </w:r>
          </w:p>
        </w:tc>
        <w:tc>
          <w:tcPr>
            <w:tcW w:w="7234" w:type="dxa"/>
            <w:shd w:val="clear" w:color="auto" w:fill="auto"/>
          </w:tcPr>
          <w:p w14:paraId="06DA7252" w14:textId="77777777" w:rsidR="00D41058" w:rsidRPr="001D2A89" w:rsidRDefault="00D41058" w:rsidP="00631746">
            <w:r>
              <w:t>Ein neuer Benutzeraccount wurde erstellt</w:t>
            </w:r>
          </w:p>
        </w:tc>
      </w:tr>
      <w:tr w:rsidR="00D41058" w:rsidRPr="001D2A89" w14:paraId="6276C5F7" w14:textId="77777777" w:rsidTr="00631746">
        <w:trPr>
          <w:trHeight w:val="70"/>
        </w:trPr>
        <w:tc>
          <w:tcPr>
            <w:tcW w:w="1827" w:type="dxa"/>
            <w:shd w:val="clear" w:color="auto" w:fill="auto"/>
          </w:tcPr>
          <w:p w14:paraId="614EEBE1" w14:textId="77777777" w:rsidR="00D41058" w:rsidRPr="0095625F" w:rsidRDefault="00D41058" w:rsidP="00631746">
            <w:r w:rsidRPr="0095625F">
              <w:lastRenderedPageBreak/>
              <w:t>Ausnahmen</w:t>
            </w:r>
          </w:p>
        </w:tc>
        <w:tc>
          <w:tcPr>
            <w:tcW w:w="7234" w:type="dxa"/>
            <w:shd w:val="clear" w:color="auto" w:fill="auto"/>
          </w:tcPr>
          <w:p w14:paraId="2BBBF6F3" w14:textId="77777777" w:rsidR="00D41058" w:rsidRDefault="00D41058" w:rsidP="004E6B55">
            <w:pPr>
              <w:pStyle w:val="Listenabsatz"/>
              <w:numPr>
                <w:ilvl w:val="0"/>
                <w:numId w:val="19"/>
              </w:numPr>
              <w:suppressAutoHyphens/>
              <w:spacing w:line="240" w:lineRule="auto"/>
            </w:pPr>
            <w:r>
              <w:t>Der Benutzername existiert bereits (Schritt 2)</w:t>
            </w:r>
          </w:p>
          <w:p w14:paraId="64FD8471" w14:textId="77777777" w:rsidR="00D41058" w:rsidRPr="001D2A89" w:rsidRDefault="00D41058" w:rsidP="004E6B55">
            <w:pPr>
              <w:pStyle w:val="Listenabsatz"/>
              <w:numPr>
                <w:ilvl w:val="0"/>
                <w:numId w:val="19"/>
              </w:numPr>
              <w:suppressAutoHyphens/>
              <w:spacing w:line="240" w:lineRule="auto"/>
            </w:pPr>
            <w:r>
              <w:t>Der Benutzer gibt sein Passwort falsch ein (Schritt 4)</w:t>
            </w:r>
          </w:p>
          <w:p w14:paraId="6CCEDDC8" w14:textId="77777777" w:rsidR="00D41058" w:rsidRPr="001D2A89" w:rsidRDefault="00D41058" w:rsidP="004E6B55">
            <w:pPr>
              <w:pStyle w:val="Listenabsatz"/>
              <w:numPr>
                <w:ilvl w:val="0"/>
                <w:numId w:val="19"/>
              </w:numPr>
              <w:suppressAutoHyphens/>
              <w:spacing w:line="240" w:lineRule="auto"/>
            </w:pPr>
            <w:r w:rsidRPr="001D2A89">
              <w:t>Es gab ein</w:t>
            </w:r>
            <w:ins w:id="28" w:author="Georg Ninck" w:date="2017-11-12T11:52:00Z">
              <w:r w:rsidR="00EC62E9">
                <w:t>en</w:t>
              </w:r>
            </w:ins>
            <w:r w:rsidRPr="001D2A89">
              <w:t xml:space="preserve"> Fehler bei der Internet-Verbindung </w:t>
            </w:r>
          </w:p>
          <w:p w14:paraId="571F2FBA" w14:textId="77777777" w:rsidR="00D41058" w:rsidRPr="001D2A89" w:rsidRDefault="00D41058" w:rsidP="004E6B55">
            <w:pPr>
              <w:pStyle w:val="Listenabsatz"/>
              <w:numPr>
                <w:ilvl w:val="0"/>
                <w:numId w:val="19"/>
              </w:numPr>
              <w:suppressAutoHyphens/>
              <w:spacing w:line="240" w:lineRule="auto"/>
            </w:pPr>
            <w:r w:rsidRPr="001D2A89">
              <w:t>Der Command wurde falsch eingegeben (Schritt 1)</w:t>
            </w:r>
          </w:p>
        </w:tc>
      </w:tr>
    </w:tbl>
    <w:p w14:paraId="019574F1" w14:textId="77777777" w:rsidR="00D41058" w:rsidRPr="00D41058" w:rsidRDefault="00D41058" w:rsidP="00D41058">
      <w:pPr>
        <w:pStyle w:val="berschrift2"/>
      </w:pPr>
      <w:bookmarkStart w:id="29" w:name="_Toc497815340"/>
      <w:r w:rsidRPr="00D41058">
        <w:t xml:space="preserve">Anwendungsfall </w:t>
      </w:r>
      <w:r w:rsidR="004E6B55">
        <w:t>«</w:t>
      </w:r>
      <w:r w:rsidRPr="00D41058">
        <w:t>Anmelden</w:t>
      </w:r>
      <w:r w:rsidR="004E6B55">
        <w:t>»</w:t>
      </w:r>
      <w:bookmarkEnd w:id="2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27"/>
        <w:gridCol w:w="7234"/>
      </w:tblGrid>
      <w:tr w:rsidR="00D41058" w:rsidRPr="0095625F" w14:paraId="5D195036" w14:textId="77777777" w:rsidTr="00631746">
        <w:tc>
          <w:tcPr>
            <w:tcW w:w="9061" w:type="dxa"/>
            <w:gridSpan w:val="2"/>
            <w:shd w:val="clear" w:color="auto" w:fill="D9D9D9"/>
          </w:tcPr>
          <w:p w14:paraId="5DB3FDB7" w14:textId="77777777" w:rsidR="00D41058" w:rsidRPr="0095625F" w:rsidRDefault="00D41058" w:rsidP="00631746">
            <w:pPr>
              <w:rPr>
                <w:b/>
              </w:rPr>
            </w:pPr>
            <w:bookmarkStart w:id="30" w:name="_Hlk497813907"/>
            <w:r w:rsidRPr="0095625F">
              <w:rPr>
                <w:b/>
              </w:rPr>
              <w:t xml:space="preserve">Anwendungsfall </w:t>
            </w:r>
            <w:r w:rsidRPr="003E7BF9">
              <w:rPr>
                <w:b/>
              </w:rPr>
              <w:t>„</w:t>
            </w:r>
            <w:r>
              <w:rPr>
                <w:b/>
              </w:rPr>
              <w:t>Anmelden</w:t>
            </w:r>
            <w:r w:rsidRPr="003E7BF9">
              <w:rPr>
                <w:b/>
              </w:rPr>
              <w:t>“</w:t>
            </w:r>
            <w:bookmarkEnd w:id="30"/>
          </w:p>
        </w:tc>
      </w:tr>
      <w:tr w:rsidR="00D41058" w:rsidRPr="0095625F" w14:paraId="3D2C0A7D" w14:textId="77777777" w:rsidTr="00631746">
        <w:tc>
          <w:tcPr>
            <w:tcW w:w="1827" w:type="dxa"/>
            <w:shd w:val="clear" w:color="auto" w:fill="auto"/>
          </w:tcPr>
          <w:p w14:paraId="2F272127" w14:textId="77777777" w:rsidR="00D41058" w:rsidRPr="0095625F" w:rsidRDefault="00D41058" w:rsidP="00631746">
            <w:r w:rsidRPr="0095625F">
              <w:t>Kurzbeschreibung</w:t>
            </w:r>
          </w:p>
        </w:tc>
        <w:tc>
          <w:tcPr>
            <w:tcW w:w="7234" w:type="dxa"/>
            <w:shd w:val="clear" w:color="auto" w:fill="auto"/>
          </w:tcPr>
          <w:p w14:paraId="0B2FA079" w14:textId="77777777" w:rsidR="00D41058" w:rsidRPr="0095625F" w:rsidRDefault="00D41058" w:rsidP="00631746">
            <w:pPr>
              <w:tabs>
                <w:tab w:val="left" w:pos="5461"/>
              </w:tabs>
            </w:pPr>
            <w:r>
              <w:t>Ein Benutzer kann sich mit einem vorhandenen Konto anmelden.</w:t>
            </w:r>
          </w:p>
        </w:tc>
      </w:tr>
      <w:tr w:rsidR="00D41058" w:rsidRPr="0095625F" w14:paraId="7D08C7BE" w14:textId="77777777" w:rsidTr="00631746">
        <w:tc>
          <w:tcPr>
            <w:tcW w:w="1827" w:type="dxa"/>
            <w:shd w:val="clear" w:color="auto" w:fill="auto"/>
          </w:tcPr>
          <w:p w14:paraId="5D9B30A7" w14:textId="77777777" w:rsidR="00D41058" w:rsidRPr="0095625F" w:rsidRDefault="00D41058" w:rsidP="00631746">
            <w:r w:rsidRPr="0095625F">
              <w:t>Akteure</w:t>
            </w:r>
          </w:p>
        </w:tc>
        <w:tc>
          <w:tcPr>
            <w:tcW w:w="7234" w:type="dxa"/>
            <w:shd w:val="clear" w:color="auto" w:fill="auto"/>
          </w:tcPr>
          <w:p w14:paraId="25A66F4E" w14:textId="77777777" w:rsidR="00D41058" w:rsidRPr="0095625F" w:rsidRDefault="00D41058" w:rsidP="00631746">
            <w:r>
              <w:t>Benutzer</w:t>
            </w:r>
          </w:p>
        </w:tc>
      </w:tr>
      <w:tr w:rsidR="00D41058" w:rsidRPr="0095625F" w14:paraId="51FD5FE7" w14:textId="77777777" w:rsidTr="00631746">
        <w:tc>
          <w:tcPr>
            <w:tcW w:w="1827" w:type="dxa"/>
            <w:shd w:val="clear" w:color="auto" w:fill="auto"/>
          </w:tcPr>
          <w:p w14:paraId="54E3BE01" w14:textId="77777777" w:rsidR="00D41058" w:rsidRPr="0095625F" w:rsidRDefault="00D41058" w:rsidP="00631746">
            <w:r w:rsidRPr="0095625F">
              <w:t>Vorbedingungen</w:t>
            </w:r>
          </w:p>
        </w:tc>
        <w:tc>
          <w:tcPr>
            <w:tcW w:w="7234" w:type="dxa"/>
            <w:shd w:val="clear" w:color="auto" w:fill="auto"/>
          </w:tcPr>
          <w:p w14:paraId="3FFD217A" w14:textId="77777777" w:rsidR="00D41058" w:rsidRDefault="00D41058" w:rsidP="00631746">
            <w:r w:rsidRPr="003E7BF9">
              <w:t xml:space="preserve">Der </w:t>
            </w:r>
            <w:r>
              <w:t xml:space="preserve">Benutzer </w:t>
            </w:r>
            <w:r w:rsidRPr="003E7BF9">
              <w:t xml:space="preserve">hat </w:t>
            </w:r>
            <w:r>
              <w:t xml:space="preserve">ein </w:t>
            </w:r>
            <w:r w:rsidRPr="003E7BF9">
              <w:t>Benutzerkonto</w:t>
            </w:r>
            <w:r>
              <w:t xml:space="preserve"> </w:t>
            </w:r>
          </w:p>
          <w:p w14:paraId="6CFA1B7C" w14:textId="77777777" w:rsidR="00D41058" w:rsidRPr="0095625F" w:rsidRDefault="00D41058" w:rsidP="00631746">
            <w:pPr>
              <w:rPr>
                <w:color w:val="4F81BD"/>
              </w:rPr>
            </w:pPr>
            <w:r w:rsidRPr="00E354DB">
              <w:t>Der Benutzer hat die Kommandozeile geöffnet</w:t>
            </w:r>
            <w:r>
              <w:t>.</w:t>
            </w:r>
          </w:p>
        </w:tc>
      </w:tr>
      <w:tr w:rsidR="00D41058" w:rsidRPr="001D2A89" w14:paraId="5FAE5A38" w14:textId="77777777" w:rsidTr="00631746">
        <w:tc>
          <w:tcPr>
            <w:tcW w:w="1827" w:type="dxa"/>
            <w:shd w:val="clear" w:color="auto" w:fill="auto"/>
          </w:tcPr>
          <w:p w14:paraId="00550480" w14:textId="77777777" w:rsidR="00D41058" w:rsidRPr="0095625F" w:rsidRDefault="00D41058" w:rsidP="00631746">
            <w:r w:rsidRPr="0095625F">
              <w:t>Ablauf</w:t>
            </w:r>
          </w:p>
        </w:tc>
        <w:tc>
          <w:tcPr>
            <w:tcW w:w="7234" w:type="dxa"/>
            <w:shd w:val="clear" w:color="auto" w:fill="auto"/>
          </w:tcPr>
          <w:p w14:paraId="589A6556" w14:textId="77777777" w:rsidR="00D41058" w:rsidRDefault="00D41058" w:rsidP="004E6B55">
            <w:pPr>
              <w:pStyle w:val="Listenabsatz"/>
              <w:numPr>
                <w:ilvl w:val="0"/>
                <w:numId w:val="21"/>
              </w:numPr>
              <w:suppressAutoHyphens/>
              <w:spacing w:line="240" w:lineRule="auto"/>
            </w:pPr>
            <w:r>
              <w:t xml:space="preserve">Der Benutzer gibt «login –name </w:t>
            </w:r>
            <w:r w:rsidRPr="00BC7E47">
              <w:rPr>
                <w:rFonts w:cs="Arial"/>
              </w:rPr>
              <w:t>"</w:t>
            </w:r>
            <w:r>
              <w:t>Name</w:t>
            </w:r>
            <w:r w:rsidRPr="00BC7E47">
              <w:rPr>
                <w:rFonts w:cs="Arial"/>
              </w:rPr>
              <w:t>"</w:t>
            </w:r>
            <w:r>
              <w:rPr>
                <w:rFonts w:cs="Arial"/>
              </w:rPr>
              <w:t xml:space="preserve"> –passwort </w:t>
            </w:r>
            <w:r w:rsidRPr="00BC7E47">
              <w:rPr>
                <w:rFonts w:cs="Arial"/>
              </w:rPr>
              <w:t>"</w:t>
            </w:r>
            <w:r>
              <w:t>Passwort</w:t>
            </w:r>
            <w:r w:rsidRPr="00BC7E47">
              <w:rPr>
                <w:rFonts w:cs="Arial"/>
              </w:rPr>
              <w:t>"</w:t>
            </w:r>
            <w:r>
              <w:t>» ein</w:t>
            </w:r>
          </w:p>
          <w:p w14:paraId="362E6EFC" w14:textId="77777777" w:rsidR="00D41058" w:rsidRDefault="00D41058" w:rsidP="004E6B55">
            <w:pPr>
              <w:pStyle w:val="Listenabsatz"/>
              <w:numPr>
                <w:ilvl w:val="0"/>
                <w:numId w:val="21"/>
              </w:numPr>
              <w:suppressAutoHyphens/>
              <w:spacing w:line="240" w:lineRule="auto"/>
            </w:pPr>
            <w:r>
              <w:t>Das System überprüft die Eingaben</w:t>
            </w:r>
          </w:p>
          <w:p w14:paraId="2E647A23" w14:textId="77777777" w:rsidR="00D41058" w:rsidRPr="001D2A89" w:rsidRDefault="00D41058" w:rsidP="004E6B55">
            <w:pPr>
              <w:pStyle w:val="Listenabsatz"/>
              <w:numPr>
                <w:ilvl w:val="0"/>
                <w:numId w:val="21"/>
              </w:numPr>
              <w:suppressAutoHyphens/>
              <w:spacing w:line="240" w:lineRule="auto"/>
            </w:pPr>
            <w:r>
              <w:t>Der Benutzer wird angemeldet</w:t>
            </w:r>
          </w:p>
        </w:tc>
      </w:tr>
      <w:tr w:rsidR="00D41058" w:rsidRPr="001D2A89" w14:paraId="23E1F42C" w14:textId="77777777" w:rsidTr="00631746">
        <w:tc>
          <w:tcPr>
            <w:tcW w:w="1827" w:type="dxa"/>
            <w:shd w:val="clear" w:color="auto" w:fill="auto"/>
          </w:tcPr>
          <w:p w14:paraId="3EC7F774" w14:textId="77777777" w:rsidR="00D41058" w:rsidRPr="0095625F" w:rsidRDefault="00D41058" w:rsidP="00631746">
            <w:r w:rsidRPr="0095625F">
              <w:t>Resultat</w:t>
            </w:r>
          </w:p>
        </w:tc>
        <w:tc>
          <w:tcPr>
            <w:tcW w:w="7234" w:type="dxa"/>
            <w:shd w:val="clear" w:color="auto" w:fill="auto"/>
          </w:tcPr>
          <w:p w14:paraId="186CE034" w14:textId="77777777" w:rsidR="00D41058" w:rsidRPr="001D2A89" w:rsidRDefault="00D41058" w:rsidP="00631746">
            <w:r>
              <w:t>Der Benutzer wird angemeldet</w:t>
            </w:r>
          </w:p>
        </w:tc>
      </w:tr>
      <w:tr w:rsidR="00D41058" w:rsidRPr="001D2A89" w14:paraId="42E5E7F4" w14:textId="77777777" w:rsidTr="00631746">
        <w:trPr>
          <w:trHeight w:val="70"/>
        </w:trPr>
        <w:tc>
          <w:tcPr>
            <w:tcW w:w="1827" w:type="dxa"/>
            <w:shd w:val="clear" w:color="auto" w:fill="auto"/>
          </w:tcPr>
          <w:p w14:paraId="2E610830" w14:textId="77777777" w:rsidR="00D41058" w:rsidRPr="0095625F" w:rsidRDefault="00D41058" w:rsidP="00631746">
            <w:r w:rsidRPr="0095625F">
              <w:t>Ausnahmen</w:t>
            </w:r>
          </w:p>
        </w:tc>
        <w:tc>
          <w:tcPr>
            <w:tcW w:w="7234" w:type="dxa"/>
            <w:shd w:val="clear" w:color="auto" w:fill="auto"/>
          </w:tcPr>
          <w:p w14:paraId="5B83E8DC" w14:textId="77777777" w:rsidR="00D41058" w:rsidRDefault="00D41058" w:rsidP="004E6B55">
            <w:pPr>
              <w:pStyle w:val="Listenabsatz"/>
              <w:numPr>
                <w:ilvl w:val="0"/>
                <w:numId w:val="19"/>
              </w:numPr>
              <w:suppressAutoHyphens/>
              <w:spacing w:line="240" w:lineRule="auto"/>
            </w:pPr>
            <w:r>
              <w:t>Der Name oder das Passwort wurde falsch eingegeben (Schritt 1)</w:t>
            </w:r>
          </w:p>
          <w:p w14:paraId="6E892E70" w14:textId="77777777" w:rsidR="00D41058" w:rsidRPr="001D2A89" w:rsidRDefault="00D41058" w:rsidP="004E6B55">
            <w:pPr>
              <w:pStyle w:val="Listenabsatz"/>
              <w:numPr>
                <w:ilvl w:val="0"/>
                <w:numId w:val="19"/>
              </w:numPr>
              <w:suppressAutoHyphens/>
              <w:spacing w:line="240" w:lineRule="auto"/>
            </w:pPr>
            <w:r w:rsidRPr="001D2A89">
              <w:t>Es gab ein</w:t>
            </w:r>
            <w:ins w:id="31" w:author="Georg Ninck" w:date="2017-11-12T11:52:00Z">
              <w:r w:rsidR="00EC62E9">
                <w:t>en</w:t>
              </w:r>
            </w:ins>
            <w:r w:rsidRPr="001D2A89">
              <w:t xml:space="preserve"> Fehler bei der Internet-Verbindung </w:t>
            </w:r>
          </w:p>
          <w:p w14:paraId="1FC77BD2" w14:textId="77777777" w:rsidR="00D41058" w:rsidRPr="001D2A89" w:rsidRDefault="00D41058" w:rsidP="004E6B55">
            <w:pPr>
              <w:pStyle w:val="Listenabsatz"/>
              <w:numPr>
                <w:ilvl w:val="0"/>
                <w:numId w:val="19"/>
              </w:numPr>
              <w:suppressAutoHyphens/>
              <w:spacing w:line="240" w:lineRule="auto"/>
            </w:pPr>
            <w:r w:rsidRPr="001D2A89">
              <w:t>Der Command wurde falsch eingegeben (Schritt 1)</w:t>
            </w:r>
          </w:p>
        </w:tc>
      </w:tr>
    </w:tbl>
    <w:p w14:paraId="09004C1E" w14:textId="77777777" w:rsidR="00D41058" w:rsidRDefault="004E6B55" w:rsidP="00D41058">
      <w:pPr>
        <w:pStyle w:val="berschrift2"/>
      </w:pPr>
      <w:bookmarkStart w:id="32" w:name="_Toc497815341"/>
      <w:r>
        <w:t>Anwendungsfall «Page erstellen»</w:t>
      </w:r>
      <w:bookmarkEnd w:id="3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27"/>
        <w:gridCol w:w="7234"/>
      </w:tblGrid>
      <w:tr w:rsidR="00D41058" w:rsidRPr="0095625F" w14:paraId="7B96C51D" w14:textId="77777777" w:rsidTr="00631746">
        <w:tc>
          <w:tcPr>
            <w:tcW w:w="9061" w:type="dxa"/>
            <w:gridSpan w:val="2"/>
            <w:shd w:val="clear" w:color="auto" w:fill="D9D9D9"/>
          </w:tcPr>
          <w:p w14:paraId="6B74D185" w14:textId="77777777" w:rsidR="00D41058" w:rsidRPr="0095625F" w:rsidRDefault="00D41058" w:rsidP="00631746">
            <w:pPr>
              <w:rPr>
                <w:b/>
              </w:rPr>
            </w:pPr>
            <w:bookmarkStart w:id="33" w:name="_Hlk497813930"/>
            <w:r w:rsidRPr="0095625F">
              <w:rPr>
                <w:b/>
              </w:rPr>
              <w:t xml:space="preserve">Anwendungsfall </w:t>
            </w:r>
            <w:r w:rsidRPr="00E354DB">
              <w:rPr>
                <w:b/>
              </w:rPr>
              <w:t>„neue Page erstellen“</w:t>
            </w:r>
            <w:bookmarkEnd w:id="33"/>
          </w:p>
        </w:tc>
      </w:tr>
      <w:tr w:rsidR="00D41058" w:rsidRPr="0095625F" w14:paraId="6C1FA070" w14:textId="77777777" w:rsidTr="00631746">
        <w:tc>
          <w:tcPr>
            <w:tcW w:w="1827" w:type="dxa"/>
            <w:shd w:val="clear" w:color="auto" w:fill="auto"/>
          </w:tcPr>
          <w:p w14:paraId="6214D5A8" w14:textId="77777777" w:rsidR="00D41058" w:rsidRPr="0095625F" w:rsidRDefault="00D41058" w:rsidP="00631746">
            <w:r w:rsidRPr="0095625F">
              <w:t>Kurzbeschreibung</w:t>
            </w:r>
          </w:p>
        </w:tc>
        <w:tc>
          <w:tcPr>
            <w:tcW w:w="7234" w:type="dxa"/>
            <w:shd w:val="clear" w:color="auto" w:fill="auto"/>
          </w:tcPr>
          <w:p w14:paraId="54556C11" w14:textId="77777777" w:rsidR="00D41058" w:rsidRPr="0095625F" w:rsidRDefault="00D41058" w:rsidP="00631746">
            <w:r w:rsidRPr="00E354DB">
              <w:t>Der Benutzer kann eine neue Page erstellen.</w:t>
            </w:r>
          </w:p>
        </w:tc>
      </w:tr>
      <w:tr w:rsidR="00D41058" w:rsidRPr="0095625F" w14:paraId="1D6AD14B" w14:textId="77777777" w:rsidTr="00631746">
        <w:tc>
          <w:tcPr>
            <w:tcW w:w="1827" w:type="dxa"/>
            <w:shd w:val="clear" w:color="auto" w:fill="auto"/>
          </w:tcPr>
          <w:p w14:paraId="145AE7D8" w14:textId="77777777" w:rsidR="00D41058" w:rsidRPr="0095625F" w:rsidRDefault="00D41058" w:rsidP="00631746">
            <w:r w:rsidRPr="0095625F">
              <w:t>Akteure</w:t>
            </w:r>
          </w:p>
        </w:tc>
        <w:tc>
          <w:tcPr>
            <w:tcW w:w="7234" w:type="dxa"/>
            <w:shd w:val="clear" w:color="auto" w:fill="auto"/>
          </w:tcPr>
          <w:p w14:paraId="7E7D0662" w14:textId="77777777" w:rsidR="00D41058" w:rsidRPr="0095625F" w:rsidRDefault="00D41058" w:rsidP="00631746">
            <w:r>
              <w:t>Benutzer</w:t>
            </w:r>
          </w:p>
        </w:tc>
      </w:tr>
      <w:tr w:rsidR="00D41058" w:rsidRPr="0095625F" w14:paraId="388E2EC3" w14:textId="77777777" w:rsidTr="00631746">
        <w:tc>
          <w:tcPr>
            <w:tcW w:w="1827" w:type="dxa"/>
            <w:shd w:val="clear" w:color="auto" w:fill="auto"/>
          </w:tcPr>
          <w:p w14:paraId="25EBEF1B" w14:textId="77777777" w:rsidR="00D41058" w:rsidRPr="0095625F" w:rsidRDefault="00D41058" w:rsidP="00631746">
            <w:r w:rsidRPr="0095625F">
              <w:t>Vorbedingungen</w:t>
            </w:r>
          </w:p>
        </w:tc>
        <w:tc>
          <w:tcPr>
            <w:tcW w:w="7234" w:type="dxa"/>
            <w:shd w:val="clear" w:color="auto" w:fill="auto"/>
          </w:tcPr>
          <w:p w14:paraId="6740B5E0" w14:textId="77777777" w:rsidR="00D41058" w:rsidRPr="0095625F" w:rsidRDefault="00D41058" w:rsidP="00631746">
            <w:pPr>
              <w:rPr>
                <w:color w:val="4F81BD"/>
              </w:rPr>
            </w:pPr>
            <w:r w:rsidRPr="00E354DB">
              <w:t>Der Benutzer hat die Kommandozeile geöffnet.</w:t>
            </w:r>
          </w:p>
        </w:tc>
      </w:tr>
      <w:tr w:rsidR="00D41058" w:rsidRPr="001D2A89" w14:paraId="5AF96EBD" w14:textId="77777777" w:rsidTr="00631746">
        <w:tc>
          <w:tcPr>
            <w:tcW w:w="1827" w:type="dxa"/>
            <w:shd w:val="clear" w:color="auto" w:fill="auto"/>
          </w:tcPr>
          <w:p w14:paraId="41A4C741" w14:textId="77777777" w:rsidR="00D41058" w:rsidRPr="0095625F" w:rsidRDefault="00D41058" w:rsidP="00631746">
            <w:r w:rsidRPr="0095625F">
              <w:t>Ablauf</w:t>
            </w:r>
          </w:p>
        </w:tc>
        <w:tc>
          <w:tcPr>
            <w:tcW w:w="7234" w:type="dxa"/>
            <w:shd w:val="clear" w:color="auto" w:fill="auto"/>
          </w:tcPr>
          <w:p w14:paraId="697CEF56" w14:textId="77777777" w:rsidR="00D41058" w:rsidRDefault="00D41058" w:rsidP="004E6B55">
            <w:pPr>
              <w:pStyle w:val="Listenabsatz"/>
              <w:numPr>
                <w:ilvl w:val="0"/>
                <w:numId w:val="22"/>
              </w:numPr>
              <w:suppressAutoHyphens/>
              <w:spacing w:line="240" w:lineRule="auto"/>
            </w:pPr>
            <w:r>
              <w:t xml:space="preserve">Der Benutzer gibt «new-page –title </w:t>
            </w:r>
            <w:r w:rsidRPr="0049703D">
              <w:rPr>
                <w:rFonts w:cs="Arial"/>
              </w:rPr>
              <w:t>"Website" –tags "PHP"</w:t>
            </w:r>
            <w:r>
              <w:t>» ein</w:t>
            </w:r>
          </w:p>
          <w:p w14:paraId="78F6B791" w14:textId="77777777" w:rsidR="00D41058" w:rsidRDefault="00D41058" w:rsidP="004E6B55">
            <w:pPr>
              <w:pStyle w:val="Listenabsatz"/>
              <w:numPr>
                <w:ilvl w:val="0"/>
                <w:numId w:val="22"/>
              </w:numPr>
              <w:suppressAutoHyphens/>
              <w:spacing w:line="240" w:lineRule="auto"/>
            </w:pPr>
            <w:r>
              <w:t>Das System erstellt die neue Page</w:t>
            </w:r>
          </w:p>
          <w:p w14:paraId="2BED2326" w14:textId="77777777" w:rsidR="00D41058" w:rsidRDefault="00D41058" w:rsidP="004E6B55">
            <w:pPr>
              <w:pStyle w:val="Listenabsatz"/>
              <w:numPr>
                <w:ilvl w:val="0"/>
                <w:numId w:val="22"/>
              </w:numPr>
              <w:suppressAutoHyphens/>
              <w:spacing w:line="240" w:lineRule="auto"/>
            </w:pPr>
            <w:r>
              <w:t xml:space="preserve">Der User kann seinen Inhalt eingeben und mit </w:t>
            </w:r>
            <w:r w:rsidRPr="0049703D">
              <w:rPr>
                <w:rFonts w:cs="Arial"/>
              </w:rPr>
              <w:t>"</w:t>
            </w:r>
            <w:r>
              <w:rPr>
                <w:rFonts w:cs="Arial"/>
              </w:rPr>
              <w:t>Enter</w:t>
            </w:r>
            <w:r w:rsidRPr="0049703D">
              <w:rPr>
                <w:rFonts w:cs="Arial"/>
              </w:rPr>
              <w:t>"</w:t>
            </w:r>
            <w:r>
              <w:rPr>
                <w:rFonts w:cs="Arial"/>
              </w:rPr>
              <w:t xml:space="preserve"> bestätigen</w:t>
            </w:r>
          </w:p>
          <w:p w14:paraId="436A2AD1" w14:textId="77777777" w:rsidR="00D41058" w:rsidRPr="001D2A89" w:rsidRDefault="00D41058" w:rsidP="004E6B55">
            <w:pPr>
              <w:pStyle w:val="Listenabsatz"/>
              <w:numPr>
                <w:ilvl w:val="0"/>
                <w:numId w:val="22"/>
              </w:numPr>
              <w:suppressAutoHyphens/>
              <w:spacing w:line="240" w:lineRule="auto"/>
            </w:pPr>
            <w:r>
              <w:t>Das System speichert die Page und gibt eine Rückmeldung</w:t>
            </w:r>
          </w:p>
        </w:tc>
      </w:tr>
      <w:tr w:rsidR="00D41058" w:rsidRPr="001D2A89" w14:paraId="4E399310" w14:textId="77777777" w:rsidTr="00631746">
        <w:tc>
          <w:tcPr>
            <w:tcW w:w="1827" w:type="dxa"/>
            <w:shd w:val="clear" w:color="auto" w:fill="auto"/>
          </w:tcPr>
          <w:p w14:paraId="2E1A2832" w14:textId="77777777" w:rsidR="00D41058" w:rsidRPr="0095625F" w:rsidRDefault="00D41058" w:rsidP="00631746">
            <w:r w:rsidRPr="0095625F">
              <w:t>Resultat</w:t>
            </w:r>
          </w:p>
        </w:tc>
        <w:tc>
          <w:tcPr>
            <w:tcW w:w="7234" w:type="dxa"/>
            <w:shd w:val="clear" w:color="auto" w:fill="auto"/>
          </w:tcPr>
          <w:p w14:paraId="3C84D058" w14:textId="77777777" w:rsidR="00D41058" w:rsidRPr="001D2A89" w:rsidRDefault="00D41058" w:rsidP="00631746">
            <w:r w:rsidRPr="00E354DB">
              <w:t>Der Benutzer hat eine Page hinzugefügt.</w:t>
            </w:r>
          </w:p>
        </w:tc>
      </w:tr>
      <w:tr w:rsidR="00D41058" w:rsidRPr="001D2A89" w14:paraId="5F11727C" w14:textId="77777777" w:rsidTr="00631746">
        <w:trPr>
          <w:trHeight w:val="70"/>
        </w:trPr>
        <w:tc>
          <w:tcPr>
            <w:tcW w:w="1827" w:type="dxa"/>
            <w:shd w:val="clear" w:color="auto" w:fill="auto"/>
          </w:tcPr>
          <w:p w14:paraId="11CBB783" w14:textId="77777777" w:rsidR="00D41058" w:rsidRPr="0095625F" w:rsidRDefault="00D41058" w:rsidP="00631746">
            <w:r w:rsidRPr="0095625F">
              <w:t>Ausnahmen</w:t>
            </w:r>
          </w:p>
        </w:tc>
        <w:tc>
          <w:tcPr>
            <w:tcW w:w="7234" w:type="dxa"/>
            <w:shd w:val="clear" w:color="auto" w:fill="auto"/>
          </w:tcPr>
          <w:p w14:paraId="4F4BE93E" w14:textId="77777777" w:rsidR="00D41058" w:rsidRPr="001D2A89" w:rsidRDefault="00D41058" w:rsidP="004E6B55">
            <w:pPr>
              <w:pStyle w:val="Listenabsatz"/>
              <w:numPr>
                <w:ilvl w:val="0"/>
                <w:numId w:val="19"/>
              </w:numPr>
              <w:suppressAutoHyphens/>
              <w:spacing w:line="240" w:lineRule="auto"/>
            </w:pPr>
            <w:r w:rsidRPr="001D2A89">
              <w:t>Es gab ein</w:t>
            </w:r>
            <w:ins w:id="34" w:author="Georg Ninck" w:date="2017-11-12T11:52:00Z">
              <w:r w:rsidR="00EC62E9">
                <w:t>en</w:t>
              </w:r>
            </w:ins>
            <w:r w:rsidRPr="001D2A89">
              <w:t xml:space="preserve"> Fehler bei der Internet-Verbindung </w:t>
            </w:r>
          </w:p>
          <w:p w14:paraId="2E3FC265" w14:textId="77777777" w:rsidR="00D41058" w:rsidRPr="001D2A89" w:rsidRDefault="00D41058" w:rsidP="004E6B55">
            <w:pPr>
              <w:pStyle w:val="Listenabsatz"/>
              <w:numPr>
                <w:ilvl w:val="0"/>
                <w:numId w:val="19"/>
              </w:numPr>
              <w:suppressAutoHyphens/>
              <w:spacing w:line="240" w:lineRule="auto"/>
            </w:pPr>
            <w:r w:rsidRPr="001D2A89">
              <w:t>Der Command wurde falsch eingegeben (Schritt 1)</w:t>
            </w:r>
          </w:p>
        </w:tc>
      </w:tr>
    </w:tbl>
    <w:p w14:paraId="3B61D810" w14:textId="77777777" w:rsidR="00D41058" w:rsidRDefault="004E6B55" w:rsidP="00D41058">
      <w:pPr>
        <w:pStyle w:val="berschrift2"/>
      </w:pPr>
      <w:bookmarkStart w:id="35" w:name="_Toc497815342"/>
      <w:r>
        <w:t>Anwendungsfall «Tags hinzufügen»</w:t>
      </w:r>
      <w:bookmarkEnd w:id="3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27"/>
        <w:gridCol w:w="7234"/>
      </w:tblGrid>
      <w:tr w:rsidR="00D41058" w:rsidRPr="0095625F" w14:paraId="361DE14F" w14:textId="77777777" w:rsidTr="00631746">
        <w:tc>
          <w:tcPr>
            <w:tcW w:w="9061" w:type="dxa"/>
            <w:gridSpan w:val="2"/>
            <w:shd w:val="clear" w:color="auto" w:fill="D9D9D9"/>
          </w:tcPr>
          <w:p w14:paraId="33AAAF8F" w14:textId="77777777" w:rsidR="00D41058" w:rsidRPr="0095625F" w:rsidRDefault="00D41058" w:rsidP="00631746">
            <w:pPr>
              <w:rPr>
                <w:b/>
              </w:rPr>
            </w:pPr>
            <w:bookmarkStart w:id="36" w:name="_Hlk497813972"/>
            <w:r w:rsidRPr="0095625F">
              <w:rPr>
                <w:b/>
              </w:rPr>
              <w:t>Anwendungsfall „Tags hinzufügen“</w:t>
            </w:r>
            <w:bookmarkEnd w:id="36"/>
          </w:p>
        </w:tc>
      </w:tr>
      <w:tr w:rsidR="00D41058" w:rsidRPr="0095625F" w14:paraId="231D9330" w14:textId="77777777" w:rsidTr="00631746">
        <w:tc>
          <w:tcPr>
            <w:tcW w:w="1827" w:type="dxa"/>
            <w:shd w:val="clear" w:color="auto" w:fill="auto"/>
          </w:tcPr>
          <w:p w14:paraId="33595DCE" w14:textId="77777777" w:rsidR="00D41058" w:rsidRPr="0095625F" w:rsidRDefault="00D41058" w:rsidP="00631746">
            <w:r w:rsidRPr="0095625F">
              <w:t>Kurzbeschreibung</w:t>
            </w:r>
          </w:p>
        </w:tc>
        <w:tc>
          <w:tcPr>
            <w:tcW w:w="7234" w:type="dxa"/>
            <w:shd w:val="clear" w:color="auto" w:fill="auto"/>
          </w:tcPr>
          <w:p w14:paraId="067073F8" w14:textId="77777777" w:rsidR="00D41058" w:rsidRPr="0095625F" w:rsidRDefault="00D41058" w:rsidP="00631746">
            <w:r w:rsidRPr="0095625F">
              <w:t xml:space="preserve">Ein Benutzer fügt Tags zu </w:t>
            </w:r>
            <w:r>
              <w:t>einer Page hinzu</w:t>
            </w:r>
            <w:r w:rsidRPr="0095625F">
              <w:t>.</w:t>
            </w:r>
          </w:p>
        </w:tc>
      </w:tr>
      <w:tr w:rsidR="00D41058" w:rsidRPr="0095625F" w14:paraId="2D80D369" w14:textId="77777777" w:rsidTr="00631746">
        <w:tc>
          <w:tcPr>
            <w:tcW w:w="1827" w:type="dxa"/>
            <w:shd w:val="clear" w:color="auto" w:fill="auto"/>
          </w:tcPr>
          <w:p w14:paraId="40A464B7" w14:textId="77777777" w:rsidR="00D41058" w:rsidRPr="0095625F" w:rsidRDefault="00D41058" w:rsidP="00631746">
            <w:r w:rsidRPr="0095625F">
              <w:t>Akteure</w:t>
            </w:r>
          </w:p>
        </w:tc>
        <w:tc>
          <w:tcPr>
            <w:tcW w:w="7234" w:type="dxa"/>
            <w:shd w:val="clear" w:color="auto" w:fill="auto"/>
          </w:tcPr>
          <w:p w14:paraId="7DB896DF" w14:textId="77777777" w:rsidR="00D41058" w:rsidRPr="0095625F" w:rsidRDefault="00D41058" w:rsidP="00631746">
            <w:r w:rsidRPr="0095625F">
              <w:t>Benutzer</w:t>
            </w:r>
          </w:p>
        </w:tc>
      </w:tr>
      <w:tr w:rsidR="00D41058" w:rsidRPr="0095625F" w14:paraId="7C7A96AA" w14:textId="77777777" w:rsidTr="00631746">
        <w:tc>
          <w:tcPr>
            <w:tcW w:w="1827" w:type="dxa"/>
            <w:shd w:val="clear" w:color="auto" w:fill="auto"/>
          </w:tcPr>
          <w:p w14:paraId="423B3A49" w14:textId="77777777" w:rsidR="00D41058" w:rsidRPr="0095625F" w:rsidRDefault="00D41058" w:rsidP="00631746">
            <w:r w:rsidRPr="0095625F">
              <w:t>Vorbedingungen</w:t>
            </w:r>
          </w:p>
        </w:tc>
        <w:tc>
          <w:tcPr>
            <w:tcW w:w="7234" w:type="dxa"/>
            <w:shd w:val="clear" w:color="auto" w:fill="auto"/>
          </w:tcPr>
          <w:p w14:paraId="7537E5DF" w14:textId="77777777" w:rsidR="00D41058" w:rsidRPr="0095625F" w:rsidRDefault="00D41058" w:rsidP="00631746">
            <w:pPr>
              <w:rPr>
                <w:color w:val="4F81BD"/>
              </w:rPr>
            </w:pPr>
            <w:r>
              <w:t>Der Benutzer hat die Kommandozeile geöffnet.</w:t>
            </w:r>
          </w:p>
        </w:tc>
      </w:tr>
      <w:tr w:rsidR="00D41058" w:rsidRPr="001D2A89" w14:paraId="2A538877" w14:textId="77777777" w:rsidTr="00631746">
        <w:tc>
          <w:tcPr>
            <w:tcW w:w="1827" w:type="dxa"/>
            <w:shd w:val="clear" w:color="auto" w:fill="auto"/>
          </w:tcPr>
          <w:p w14:paraId="05F3054D" w14:textId="77777777" w:rsidR="00D41058" w:rsidRPr="0095625F" w:rsidRDefault="00D41058" w:rsidP="00631746">
            <w:r w:rsidRPr="0095625F">
              <w:t>Ablauf</w:t>
            </w:r>
          </w:p>
        </w:tc>
        <w:tc>
          <w:tcPr>
            <w:tcW w:w="7234" w:type="dxa"/>
            <w:shd w:val="clear" w:color="auto" w:fill="auto"/>
          </w:tcPr>
          <w:p w14:paraId="571F1318" w14:textId="77777777" w:rsidR="00D41058" w:rsidRPr="001D2A89" w:rsidRDefault="00D41058" w:rsidP="004E6B55">
            <w:pPr>
              <w:pStyle w:val="Listenabsatz"/>
              <w:numPr>
                <w:ilvl w:val="0"/>
                <w:numId w:val="24"/>
              </w:numPr>
              <w:suppressAutoHyphens/>
              <w:spacing w:line="240" w:lineRule="auto"/>
            </w:pPr>
            <w:r w:rsidRPr="001D2A89">
              <w:t xml:space="preserve">Der Benutzer gibt «add-tag </w:t>
            </w:r>
            <w:r w:rsidRPr="00BC7E47">
              <w:rPr>
                <w:rFonts w:cs="Arial"/>
              </w:rPr>
              <w:t>"</w:t>
            </w:r>
            <w:r w:rsidRPr="001D2A89">
              <w:t>XML</w:t>
            </w:r>
            <w:ins w:id="37" w:author="Georg Ninck" w:date="2017-11-12T11:55:00Z">
              <w:r w:rsidR="00EC62E9">
                <w:t>-</w:t>
              </w:r>
              <w:commentRangeStart w:id="38"/>
              <w:r w:rsidR="00EC62E9">
                <w:t>Datei</w:t>
              </w:r>
              <w:commentRangeEnd w:id="38"/>
              <w:r w:rsidR="00EC62E9">
                <w:rPr>
                  <w:rStyle w:val="Kommentarzeichen"/>
                </w:rPr>
                <w:commentReference w:id="38"/>
              </w:r>
            </w:ins>
            <w:r w:rsidRPr="001D2A89">
              <w:t>, HTML</w:t>
            </w:r>
            <w:ins w:id="39" w:author="Georg Ninck" w:date="2017-11-12T11:55:00Z">
              <w:r w:rsidR="00EC62E9">
                <w:t>-Datei</w:t>
              </w:r>
            </w:ins>
            <w:r w:rsidRPr="001D2A89">
              <w:t>, JS</w:t>
            </w:r>
            <w:ins w:id="40" w:author="Georg Ninck" w:date="2017-11-12T11:55:00Z">
              <w:r w:rsidR="00EC62E9">
                <w:t>-Datei</w:t>
              </w:r>
            </w:ins>
            <w:r w:rsidRPr="00BC7E47">
              <w:rPr>
                <w:rFonts w:cs="Arial"/>
              </w:rPr>
              <w:t>"</w:t>
            </w:r>
            <w:r w:rsidRPr="001D2A89">
              <w:t xml:space="preserve"> –page </w:t>
            </w:r>
            <w:r w:rsidRPr="00BC7E47">
              <w:rPr>
                <w:rFonts w:cs="Arial"/>
              </w:rPr>
              <w:t>"</w:t>
            </w:r>
            <w:r>
              <w:t>ID-Nummer</w:t>
            </w:r>
            <w:r w:rsidRPr="00BC7E47">
              <w:rPr>
                <w:rFonts w:cs="Arial"/>
              </w:rPr>
              <w:t>"</w:t>
            </w:r>
            <w:r w:rsidRPr="001D2A89">
              <w:t xml:space="preserve">» </w:t>
            </w:r>
            <w:r>
              <w:t>ein</w:t>
            </w:r>
          </w:p>
          <w:p w14:paraId="5E2C5B6E" w14:textId="77777777" w:rsidR="00D41058" w:rsidRDefault="00D41058" w:rsidP="004E6B55">
            <w:pPr>
              <w:pStyle w:val="Listenabsatz"/>
              <w:numPr>
                <w:ilvl w:val="0"/>
                <w:numId w:val="24"/>
              </w:numPr>
              <w:suppressAutoHyphens/>
              <w:spacing w:line="240" w:lineRule="auto"/>
            </w:pPr>
            <w:r>
              <w:t>Das System durchsucht die Datenbank nach der angegebenen ID-Nummer</w:t>
            </w:r>
          </w:p>
          <w:p w14:paraId="66BC7163" w14:textId="77777777" w:rsidR="00D41058" w:rsidRPr="001D2A89" w:rsidRDefault="00D41058" w:rsidP="004E6B55">
            <w:pPr>
              <w:pStyle w:val="Listenabsatz"/>
              <w:numPr>
                <w:ilvl w:val="0"/>
                <w:numId w:val="24"/>
              </w:numPr>
              <w:suppressAutoHyphens/>
              <w:spacing w:line="240" w:lineRule="auto"/>
            </w:pPr>
            <w:r w:rsidRPr="001D2A89">
              <w:t>Das System fügt die Tags hinzu.</w:t>
            </w:r>
          </w:p>
          <w:p w14:paraId="6656C86A" w14:textId="77777777" w:rsidR="00D41058" w:rsidRPr="001D2A89" w:rsidRDefault="00D41058" w:rsidP="004E6B55">
            <w:pPr>
              <w:pStyle w:val="Listenabsatz"/>
              <w:numPr>
                <w:ilvl w:val="0"/>
                <w:numId w:val="24"/>
              </w:numPr>
              <w:suppressAutoHyphens/>
              <w:spacing w:line="240" w:lineRule="auto"/>
            </w:pPr>
            <w:r w:rsidRPr="001D2A89">
              <w:t>Dass System sendet eine Bestätigung</w:t>
            </w:r>
          </w:p>
        </w:tc>
      </w:tr>
      <w:tr w:rsidR="00D41058" w:rsidRPr="001D2A89" w14:paraId="673DBB12" w14:textId="77777777" w:rsidTr="00631746">
        <w:tc>
          <w:tcPr>
            <w:tcW w:w="1827" w:type="dxa"/>
            <w:shd w:val="clear" w:color="auto" w:fill="auto"/>
          </w:tcPr>
          <w:p w14:paraId="61A6FDAB" w14:textId="77777777" w:rsidR="00D41058" w:rsidRPr="0095625F" w:rsidRDefault="00D41058" w:rsidP="00631746">
            <w:r w:rsidRPr="0095625F">
              <w:lastRenderedPageBreak/>
              <w:t>Resultat</w:t>
            </w:r>
          </w:p>
        </w:tc>
        <w:tc>
          <w:tcPr>
            <w:tcW w:w="7234" w:type="dxa"/>
            <w:shd w:val="clear" w:color="auto" w:fill="auto"/>
          </w:tcPr>
          <w:p w14:paraId="5E5E6B0D" w14:textId="77777777" w:rsidR="00D41058" w:rsidRPr="001D2A89" w:rsidRDefault="00D41058" w:rsidP="00631746">
            <w:r w:rsidRPr="001D2A89">
              <w:t xml:space="preserve">Die </w:t>
            </w:r>
            <w:r>
              <w:t>Page</w:t>
            </w:r>
            <w:r w:rsidRPr="001D2A89">
              <w:t xml:space="preserve"> hat Tags, welche man mit der Such-Funktion finden kann.</w:t>
            </w:r>
          </w:p>
        </w:tc>
      </w:tr>
      <w:tr w:rsidR="00D41058" w:rsidRPr="001D2A89" w14:paraId="7201A2F3" w14:textId="77777777" w:rsidTr="00631746">
        <w:trPr>
          <w:trHeight w:val="70"/>
        </w:trPr>
        <w:tc>
          <w:tcPr>
            <w:tcW w:w="1827" w:type="dxa"/>
            <w:shd w:val="clear" w:color="auto" w:fill="auto"/>
          </w:tcPr>
          <w:p w14:paraId="463E8A37" w14:textId="77777777" w:rsidR="00D41058" w:rsidRPr="0095625F" w:rsidRDefault="00D41058" w:rsidP="00631746">
            <w:r w:rsidRPr="0095625F">
              <w:t>Ausnahmen</w:t>
            </w:r>
          </w:p>
        </w:tc>
        <w:tc>
          <w:tcPr>
            <w:tcW w:w="7234" w:type="dxa"/>
            <w:shd w:val="clear" w:color="auto" w:fill="auto"/>
          </w:tcPr>
          <w:p w14:paraId="6849304D" w14:textId="77777777" w:rsidR="00D41058" w:rsidRPr="001D2A89" w:rsidRDefault="00D41058" w:rsidP="004E6B55">
            <w:pPr>
              <w:pStyle w:val="Listenabsatz"/>
              <w:numPr>
                <w:ilvl w:val="0"/>
                <w:numId w:val="23"/>
              </w:numPr>
              <w:suppressAutoHyphens/>
              <w:spacing w:line="240" w:lineRule="auto"/>
            </w:pPr>
            <w:r w:rsidRPr="001D2A89">
              <w:t>Die Angegebene Page existiert nicht (</w:t>
            </w:r>
            <w:r>
              <w:t>Schritt 2</w:t>
            </w:r>
            <w:r w:rsidRPr="001D2A89">
              <w:t>)</w:t>
            </w:r>
          </w:p>
          <w:p w14:paraId="5ACEEF62" w14:textId="77777777" w:rsidR="00D41058" w:rsidRPr="001D2A89" w:rsidRDefault="00D41058" w:rsidP="004E6B55">
            <w:pPr>
              <w:pStyle w:val="Listenabsatz"/>
              <w:numPr>
                <w:ilvl w:val="0"/>
                <w:numId w:val="23"/>
              </w:numPr>
              <w:suppressAutoHyphens/>
              <w:spacing w:line="240" w:lineRule="auto"/>
            </w:pPr>
            <w:r w:rsidRPr="001D2A89">
              <w:t>Es gab</w:t>
            </w:r>
            <w:ins w:id="41" w:author="Georg Ninck" w:date="2017-11-12T11:53:00Z">
              <w:r w:rsidR="00EC62E9">
                <w:t>en</w:t>
              </w:r>
            </w:ins>
            <w:r w:rsidRPr="001D2A89">
              <w:t xml:space="preserve"> ein Fehler bei der Internet-Verbindung </w:t>
            </w:r>
          </w:p>
          <w:p w14:paraId="4FC274A4" w14:textId="77777777" w:rsidR="00D41058" w:rsidRPr="001D2A89" w:rsidRDefault="00D41058" w:rsidP="004E6B55">
            <w:pPr>
              <w:pStyle w:val="Listenabsatz"/>
              <w:numPr>
                <w:ilvl w:val="0"/>
                <w:numId w:val="23"/>
              </w:numPr>
              <w:suppressAutoHyphens/>
              <w:spacing w:line="240" w:lineRule="auto"/>
            </w:pPr>
            <w:r w:rsidRPr="001D2A89">
              <w:t>Der Command wurde falsch eingegeben (Schritt 1)</w:t>
            </w:r>
          </w:p>
        </w:tc>
      </w:tr>
    </w:tbl>
    <w:p w14:paraId="43D52948" w14:textId="77777777" w:rsidR="00D41058" w:rsidRDefault="004E6B55" w:rsidP="00D41058">
      <w:pPr>
        <w:pStyle w:val="berschrift2"/>
      </w:pPr>
      <w:bookmarkStart w:id="42" w:name="_Toc497815343"/>
      <w:r>
        <w:t>Anwendungsfall «Bearbeiten von Tags»</w:t>
      </w:r>
      <w:bookmarkEnd w:id="42"/>
    </w:p>
    <w:tbl>
      <w:tblPr>
        <w:tblW w:w="90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27"/>
        <w:gridCol w:w="7234"/>
      </w:tblGrid>
      <w:tr w:rsidR="00D41058" w:rsidRPr="0095625F" w14:paraId="2CC2FA24" w14:textId="77777777" w:rsidTr="00631746">
        <w:tc>
          <w:tcPr>
            <w:tcW w:w="9061" w:type="dxa"/>
            <w:gridSpan w:val="2"/>
            <w:shd w:val="clear" w:color="auto" w:fill="D9D9D9"/>
          </w:tcPr>
          <w:p w14:paraId="639D834D" w14:textId="77777777" w:rsidR="00D41058" w:rsidRPr="0095625F" w:rsidRDefault="00D41058" w:rsidP="00631746">
            <w:pPr>
              <w:rPr>
                <w:b/>
              </w:rPr>
            </w:pPr>
            <w:bookmarkStart w:id="43" w:name="_Hlk497813992"/>
            <w:r w:rsidRPr="0095625F">
              <w:rPr>
                <w:b/>
              </w:rPr>
              <w:t>Anwendungsfall „</w:t>
            </w:r>
            <w:r>
              <w:rPr>
                <w:b/>
              </w:rPr>
              <w:t>Bearbeiten von Tags</w:t>
            </w:r>
            <w:r w:rsidRPr="0095625F">
              <w:rPr>
                <w:b/>
              </w:rPr>
              <w:t>“</w:t>
            </w:r>
            <w:bookmarkEnd w:id="43"/>
          </w:p>
        </w:tc>
      </w:tr>
      <w:tr w:rsidR="00D41058" w:rsidRPr="0095625F" w14:paraId="65AFCFD6" w14:textId="77777777" w:rsidTr="00631746">
        <w:tc>
          <w:tcPr>
            <w:tcW w:w="1827" w:type="dxa"/>
            <w:shd w:val="clear" w:color="auto" w:fill="auto"/>
          </w:tcPr>
          <w:p w14:paraId="4F02F066" w14:textId="77777777" w:rsidR="00D41058" w:rsidRPr="0095625F" w:rsidRDefault="00D41058" w:rsidP="00631746">
            <w:r w:rsidRPr="0095625F">
              <w:t>Kurzbeschreibung</w:t>
            </w:r>
          </w:p>
        </w:tc>
        <w:tc>
          <w:tcPr>
            <w:tcW w:w="7234" w:type="dxa"/>
            <w:shd w:val="clear" w:color="auto" w:fill="auto"/>
          </w:tcPr>
          <w:p w14:paraId="3ECD512C" w14:textId="77777777" w:rsidR="00D41058" w:rsidRPr="0095625F" w:rsidRDefault="00D41058" w:rsidP="00631746">
            <w:r>
              <w:t>Der Benutzer bearbeitet die Tags einer Page</w:t>
            </w:r>
          </w:p>
        </w:tc>
      </w:tr>
      <w:tr w:rsidR="00D41058" w:rsidRPr="0095625F" w14:paraId="30FBC52B" w14:textId="77777777" w:rsidTr="00631746">
        <w:tc>
          <w:tcPr>
            <w:tcW w:w="1827" w:type="dxa"/>
            <w:shd w:val="clear" w:color="auto" w:fill="auto"/>
          </w:tcPr>
          <w:p w14:paraId="24C53031" w14:textId="77777777" w:rsidR="00D41058" w:rsidRPr="0095625F" w:rsidRDefault="00D41058" w:rsidP="00631746">
            <w:r w:rsidRPr="0095625F">
              <w:t>Akteure</w:t>
            </w:r>
          </w:p>
        </w:tc>
        <w:tc>
          <w:tcPr>
            <w:tcW w:w="7234" w:type="dxa"/>
            <w:shd w:val="clear" w:color="auto" w:fill="auto"/>
          </w:tcPr>
          <w:p w14:paraId="3BD68D69" w14:textId="77777777" w:rsidR="00D41058" w:rsidRPr="0095625F" w:rsidRDefault="00D41058" w:rsidP="00631746">
            <w:r>
              <w:t>Benutzer</w:t>
            </w:r>
          </w:p>
        </w:tc>
      </w:tr>
      <w:tr w:rsidR="00D41058" w:rsidRPr="0095625F" w14:paraId="3E741BF6" w14:textId="77777777" w:rsidTr="00631746">
        <w:tc>
          <w:tcPr>
            <w:tcW w:w="1827" w:type="dxa"/>
            <w:shd w:val="clear" w:color="auto" w:fill="auto"/>
          </w:tcPr>
          <w:p w14:paraId="45C7DC29" w14:textId="77777777" w:rsidR="00D41058" w:rsidRPr="0095625F" w:rsidRDefault="00D41058" w:rsidP="00631746">
            <w:r w:rsidRPr="0095625F">
              <w:t>Vorbedingungen</w:t>
            </w:r>
          </w:p>
        </w:tc>
        <w:tc>
          <w:tcPr>
            <w:tcW w:w="7234" w:type="dxa"/>
            <w:shd w:val="clear" w:color="auto" w:fill="auto"/>
          </w:tcPr>
          <w:p w14:paraId="1F55ED0F" w14:textId="77777777" w:rsidR="00D41058" w:rsidRPr="0095625F" w:rsidRDefault="00D41058" w:rsidP="00631746">
            <w:pPr>
              <w:rPr>
                <w:color w:val="4F81BD"/>
              </w:rPr>
            </w:pPr>
            <w:r>
              <w:t>Der Benutzer hat die Kommandozeile geöffnet.</w:t>
            </w:r>
          </w:p>
        </w:tc>
      </w:tr>
      <w:tr w:rsidR="00D41058" w:rsidRPr="001D2A89" w14:paraId="4788DB99" w14:textId="77777777" w:rsidTr="00631746">
        <w:tc>
          <w:tcPr>
            <w:tcW w:w="1827" w:type="dxa"/>
            <w:shd w:val="clear" w:color="auto" w:fill="auto"/>
          </w:tcPr>
          <w:p w14:paraId="07617919" w14:textId="77777777" w:rsidR="00D41058" w:rsidRPr="0095625F" w:rsidRDefault="00D41058" w:rsidP="00631746">
            <w:r w:rsidRPr="0095625F">
              <w:t>Ablauf</w:t>
            </w:r>
          </w:p>
        </w:tc>
        <w:tc>
          <w:tcPr>
            <w:tcW w:w="7234" w:type="dxa"/>
            <w:shd w:val="clear" w:color="auto" w:fill="auto"/>
          </w:tcPr>
          <w:p w14:paraId="416F678F" w14:textId="77777777" w:rsidR="00D41058" w:rsidRDefault="00D41058" w:rsidP="004E6B55">
            <w:pPr>
              <w:pStyle w:val="Listenabsatz"/>
              <w:numPr>
                <w:ilvl w:val="0"/>
                <w:numId w:val="26"/>
              </w:numPr>
              <w:suppressAutoHyphens/>
              <w:spacing w:line="240" w:lineRule="auto"/>
            </w:pPr>
            <w:r>
              <w:t xml:space="preserve">Der Benutzer gibt «edit-tags –page </w:t>
            </w:r>
            <w:r>
              <w:rPr>
                <w:rFonts w:cs="Arial"/>
              </w:rPr>
              <w:t>"ID-Nummer"</w:t>
            </w:r>
            <w:r>
              <w:t>» ein</w:t>
            </w:r>
          </w:p>
          <w:p w14:paraId="69E4AA9E" w14:textId="77777777" w:rsidR="00D41058" w:rsidRDefault="00D41058" w:rsidP="004E6B55">
            <w:pPr>
              <w:pStyle w:val="Listenabsatz"/>
              <w:numPr>
                <w:ilvl w:val="0"/>
                <w:numId w:val="26"/>
              </w:numPr>
              <w:suppressAutoHyphens/>
              <w:spacing w:line="240" w:lineRule="auto"/>
            </w:pPr>
            <w:r>
              <w:t>Das System durchsucht die Datenbank nach der angegebenen Page</w:t>
            </w:r>
          </w:p>
          <w:p w14:paraId="04726F28" w14:textId="77777777" w:rsidR="00D41058" w:rsidRDefault="00D41058" w:rsidP="004E6B55">
            <w:pPr>
              <w:pStyle w:val="Listenabsatz"/>
              <w:numPr>
                <w:ilvl w:val="0"/>
                <w:numId w:val="26"/>
              </w:numPr>
              <w:suppressAutoHyphens/>
              <w:spacing w:line="240" w:lineRule="auto"/>
            </w:pPr>
            <w:r>
              <w:t>Das System gibt alle Tags dieser Page zurück</w:t>
            </w:r>
          </w:p>
          <w:p w14:paraId="351EF965" w14:textId="77777777" w:rsidR="00D41058" w:rsidRDefault="00D41058" w:rsidP="004E6B55">
            <w:pPr>
              <w:pStyle w:val="Listenabsatz"/>
              <w:numPr>
                <w:ilvl w:val="0"/>
                <w:numId w:val="26"/>
              </w:numPr>
              <w:suppressAutoHyphens/>
              <w:spacing w:line="240" w:lineRule="auto"/>
            </w:pPr>
            <w:r>
              <w:t xml:space="preserve">Der Benutzer gibt «add </w:t>
            </w:r>
            <w:r>
              <w:rPr>
                <w:rFonts w:cs="Arial"/>
              </w:rPr>
              <w:t>"PHP"</w:t>
            </w:r>
            <w:r>
              <w:t>» ein</w:t>
            </w:r>
          </w:p>
          <w:p w14:paraId="00526373" w14:textId="77777777" w:rsidR="00D41058" w:rsidRDefault="00D41058" w:rsidP="004E6B55">
            <w:pPr>
              <w:pStyle w:val="Listenabsatz"/>
              <w:numPr>
                <w:ilvl w:val="0"/>
                <w:numId w:val="26"/>
              </w:numPr>
              <w:suppressAutoHyphens/>
              <w:spacing w:line="240" w:lineRule="auto"/>
            </w:pPr>
            <w:r>
              <w:t>Das System fügt die angegebenen Tags hinzu und gibt eine Bestätigung.</w:t>
            </w:r>
          </w:p>
          <w:p w14:paraId="73BDD863" w14:textId="77777777" w:rsidR="00D41058" w:rsidRDefault="00D41058" w:rsidP="004E6B55">
            <w:pPr>
              <w:pStyle w:val="Listenabsatz"/>
              <w:numPr>
                <w:ilvl w:val="0"/>
                <w:numId w:val="26"/>
              </w:numPr>
              <w:suppressAutoHyphens/>
              <w:spacing w:line="240" w:lineRule="auto"/>
            </w:pPr>
            <w:r>
              <w:t xml:space="preserve">Der Benutzer gibt «del </w:t>
            </w:r>
            <w:r>
              <w:rPr>
                <w:rFonts w:cs="Arial"/>
              </w:rPr>
              <w:t>"XML"</w:t>
            </w:r>
            <w:r>
              <w:t>» ein</w:t>
            </w:r>
          </w:p>
          <w:p w14:paraId="55235536" w14:textId="77777777" w:rsidR="00D41058" w:rsidRPr="001D2A89" w:rsidRDefault="00D41058" w:rsidP="004E6B55">
            <w:pPr>
              <w:pStyle w:val="Listenabsatz"/>
              <w:numPr>
                <w:ilvl w:val="0"/>
                <w:numId w:val="26"/>
              </w:numPr>
              <w:suppressAutoHyphens/>
              <w:spacing w:line="240" w:lineRule="auto"/>
            </w:pPr>
            <w:r>
              <w:t>Das System löscht die angegebenen Tags und gibt eine Bestätigung.</w:t>
            </w:r>
          </w:p>
        </w:tc>
      </w:tr>
      <w:tr w:rsidR="00D41058" w:rsidRPr="001D2A89" w14:paraId="2511F8A0" w14:textId="77777777" w:rsidTr="00631746">
        <w:tc>
          <w:tcPr>
            <w:tcW w:w="1827" w:type="dxa"/>
            <w:shd w:val="clear" w:color="auto" w:fill="auto"/>
          </w:tcPr>
          <w:p w14:paraId="685D5465" w14:textId="77777777" w:rsidR="00D41058" w:rsidRPr="0095625F" w:rsidRDefault="00D41058" w:rsidP="00631746">
            <w:r w:rsidRPr="0095625F">
              <w:t>Resultat</w:t>
            </w:r>
          </w:p>
        </w:tc>
        <w:tc>
          <w:tcPr>
            <w:tcW w:w="7234" w:type="dxa"/>
            <w:shd w:val="clear" w:color="auto" w:fill="auto"/>
          </w:tcPr>
          <w:p w14:paraId="5F7BA265" w14:textId="77777777" w:rsidR="00D41058" w:rsidRPr="001D2A89" w:rsidRDefault="00D41058" w:rsidP="00631746">
            <w:r>
              <w:t>Der Benutzer hat die Tags einer Page bearbeitet</w:t>
            </w:r>
          </w:p>
        </w:tc>
      </w:tr>
      <w:tr w:rsidR="00D41058" w:rsidRPr="001D2A89" w14:paraId="5F6901CE" w14:textId="77777777" w:rsidTr="00631746">
        <w:trPr>
          <w:trHeight w:val="70"/>
        </w:trPr>
        <w:tc>
          <w:tcPr>
            <w:tcW w:w="1827" w:type="dxa"/>
            <w:shd w:val="clear" w:color="auto" w:fill="auto"/>
          </w:tcPr>
          <w:p w14:paraId="3D7BD63C" w14:textId="77777777" w:rsidR="00D41058" w:rsidRPr="0095625F" w:rsidRDefault="00D41058" w:rsidP="00631746">
            <w:r w:rsidRPr="0095625F">
              <w:t>Ausnahmen</w:t>
            </w:r>
          </w:p>
        </w:tc>
        <w:tc>
          <w:tcPr>
            <w:tcW w:w="7234" w:type="dxa"/>
            <w:shd w:val="clear" w:color="auto" w:fill="auto"/>
          </w:tcPr>
          <w:p w14:paraId="52D699E8" w14:textId="77777777" w:rsidR="00D41058" w:rsidRPr="001D2A89" w:rsidRDefault="00D41058" w:rsidP="004E6B55">
            <w:pPr>
              <w:pStyle w:val="Listenabsatz"/>
              <w:numPr>
                <w:ilvl w:val="0"/>
                <w:numId w:val="25"/>
              </w:numPr>
              <w:suppressAutoHyphens/>
              <w:spacing w:line="240" w:lineRule="auto"/>
            </w:pPr>
            <w:r w:rsidRPr="001D2A89">
              <w:t>Die Angegebene Page existiert nicht (</w:t>
            </w:r>
            <w:r>
              <w:t>Schritt 2</w:t>
            </w:r>
            <w:r w:rsidRPr="001D2A89">
              <w:t>)</w:t>
            </w:r>
          </w:p>
          <w:p w14:paraId="0DDB3885" w14:textId="77777777" w:rsidR="00D41058" w:rsidRPr="001D2A89" w:rsidRDefault="00D41058" w:rsidP="004E6B55">
            <w:pPr>
              <w:pStyle w:val="Listenabsatz"/>
              <w:numPr>
                <w:ilvl w:val="0"/>
                <w:numId w:val="25"/>
              </w:numPr>
              <w:suppressAutoHyphens/>
              <w:spacing w:line="240" w:lineRule="auto"/>
            </w:pPr>
            <w:r w:rsidRPr="001D2A89">
              <w:t>Es gab ein</w:t>
            </w:r>
            <w:ins w:id="44" w:author="Georg Ninck" w:date="2017-11-12T11:54:00Z">
              <w:r w:rsidR="00EC62E9">
                <w:t>en</w:t>
              </w:r>
            </w:ins>
            <w:r w:rsidRPr="001D2A89">
              <w:t xml:space="preserve"> Fehler bei der Internet-Verbindung </w:t>
            </w:r>
          </w:p>
          <w:p w14:paraId="2E13F4A0" w14:textId="77777777" w:rsidR="00D41058" w:rsidRDefault="00D41058" w:rsidP="004E6B55">
            <w:pPr>
              <w:pStyle w:val="Listenabsatz"/>
              <w:numPr>
                <w:ilvl w:val="0"/>
                <w:numId w:val="25"/>
              </w:numPr>
              <w:suppressAutoHyphens/>
              <w:spacing w:line="240" w:lineRule="auto"/>
            </w:pPr>
            <w:r w:rsidRPr="001D2A89">
              <w:t>Der Command wurde falsch eingegeben (Schritt 1</w:t>
            </w:r>
            <w:r>
              <w:t>, 4, 6</w:t>
            </w:r>
            <w:r w:rsidRPr="001D2A89">
              <w:t>)</w:t>
            </w:r>
          </w:p>
          <w:p w14:paraId="4E9C5B57" w14:textId="77777777" w:rsidR="00D41058" w:rsidRPr="001D2A89" w:rsidRDefault="00D41058" w:rsidP="004E6B55">
            <w:pPr>
              <w:pStyle w:val="Listenabsatz"/>
              <w:numPr>
                <w:ilvl w:val="0"/>
                <w:numId w:val="25"/>
              </w:numPr>
              <w:suppressAutoHyphens/>
              <w:spacing w:line="240" w:lineRule="auto"/>
            </w:pPr>
            <w:r>
              <w:t>Der Tag ist nicht vorhanden (Schritt 6)</w:t>
            </w:r>
          </w:p>
        </w:tc>
      </w:tr>
    </w:tbl>
    <w:p w14:paraId="5A771693" w14:textId="77777777" w:rsidR="00D41058" w:rsidRDefault="004E6B55" w:rsidP="00D41058">
      <w:pPr>
        <w:pStyle w:val="berschrift2"/>
      </w:pPr>
      <w:bookmarkStart w:id="45" w:name="_Toc497815344"/>
      <w:r>
        <w:t>Anwendungsfall «Page bearbeiten»</w:t>
      </w:r>
      <w:bookmarkEnd w:id="45"/>
    </w:p>
    <w:tbl>
      <w:tblPr>
        <w:tblW w:w="90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77"/>
        <w:gridCol w:w="7184"/>
      </w:tblGrid>
      <w:tr w:rsidR="00D41058" w:rsidRPr="0095625F" w14:paraId="00B54166" w14:textId="77777777" w:rsidTr="00631746">
        <w:tc>
          <w:tcPr>
            <w:tcW w:w="9061" w:type="dxa"/>
            <w:gridSpan w:val="2"/>
            <w:shd w:val="clear" w:color="auto" w:fill="D9D9D9"/>
          </w:tcPr>
          <w:p w14:paraId="25A9DDF8" w14:textId="77777777" w:rsidR="00D41058" w:rsidRPr="0095625F" w:rsidRDefault="00D41058" w:rsidP="00631746">
            <w:pPr>
              <w:ind w:left="284" w:hanging="284"/>
              <w:rPr>
                <w:b/>
              </w:rPr>
            </w:pPr>
            <w:bookmarkStart w:id="46" w:name="_Hlk497814021"/>
            <w:r w:rsidRPr="0095625F">
              <w:rPr>
                <w:b/>
              </w:rPr>
              <w:t xml:space="preserve">Anwendungsfall </w:t>
            </w:r>
            <w:r w:rsidRPr="00E354DB">
              <w:rPr>
                <w:b/>
              </w:rPr>
              <w:t>„Page bearbeiten“</w:t>
            </w:r>
            <w:bookmarkEnd w:id="46"/>
          </w:p>
        </w:tc>
      </w:tr>
      <w:tr w:rsidR="00D41058" w:rsidRPr="0095625F" w14:paraId="1EE74082" w14:textId="77777777" w:rsidTr="00631746">
        <w:tc>
          <w:tcPr>
            <w:tcW w:w="1877" w:type="dxa"/>
            <w:shd w:val="clear" w:color="auto" w:fill="auto"/>
          </w:tcPr>
          <w:p w14:paraId="449A926A" w14:textId="77777777" w:rsidR="00D41058" w:rsidRPr="0095625F" w:rsidRDefault="00D41058" w:rsidP="00631746">
            <w:r w:rsidRPr="0095625F">
              <w:t>Kurzbeschreibung</w:t>
            </w:r>
          </w:p>
        </w:tc>
        <w:tc>
          <w:tcPr>
            <w:tcW w:w="7184" w:type="dxa"/>
            <w:shd w:val="clear" w:color="auto" w:fill="auto"/>
          </w:tcPr>
          <w:p w14:paraId="78EFB45D" w14:textId="77777777" w:rsidR="00D41058" w:rsidRPr="0095625F" w:rsidRDefault="00D41058" w:rsidP="00631746">
            <w:r w:rsidRPr="00E354DB">
              <w:t>Ben</w:t>
            </w:r>
            <w:r>
              <w:t>utzer kann eine Page bearbeiten</w:t>
            </w:r>
          </w:p>
        </w:tc>
      </w:tr>
      <w:tr w:rsidR="00D41058" w:rsidRPr="0095625F" w14:paraId="549B7CB6" w14:textId="77777777" w:rsidTr="00631746">
        <w:tc>
          <w:tcPr>
            <w:tcW w:w="1877" w:type="dxa"/>
            <w:shd w:val="clear" w:color="auto" w:fill="auto"/>
          </w:tcPr>
          <w:p w14:paraId="28A28449" w14:textId="77777777" w:rsidR="00D41058" w:rsidRPr="0095625F" w:rsidRDefault="00D41058" w:rsidP="00631746">
            <w:r w:rsidRPr="0095625F">
              <w:t>Akteure</w:t>
            </w:r>
          </w:p>
        </w:tc>
        <w:tc>
          <w:tcPr>
            <w:tcW w:w="7184" w:type="dxa"/>
            <w:shd w:val="clear" w:color="auto" w:fill="auto"/>
          </w:tcPr>
          <w:p w14:paraId="7DB99BD0" w14:textId="77777777" w:rsidR="00D41058" w:rsidRPr="0095625F" w:rsidRDefault="00D41058" w:rsidP="00631746">
            <w:r>
              <w:t>Benutzer</w:t>
            </w:r>
          </w:p>
        </w:tc>
      </w:tr>
      <w:tr w:rsidR="00D41058" w:rsidRPr="0095625F" w14:paraId="18B25098" w14:textId="77777777" w:rsidTr="00631746">
        <w:tc>
          <w:tcPr>
            <w:tcW w:w="1877" w:type="dxa"/>
            <w:shd w:val="clear" w:color="auto" w:fill="auto"/>
          </w:tcPr>
          <w:p w14:paraId="6C0C3F96" w14:textId="77777777" w:rsidR="00D41058" w:rsidRPr="0095625F" w:rsidRDefault="00D41058" w:rsidP="00631746">
            <w:r w:rsidRPr="0095625F">
              <w:t>Vorbedingungen</w:t>
            </w:r>
          </w:p>
        </w:tc>
        <w:tc>
          <w:tcPr>
            <w:tcW w:w="7184" w:type="dxa"/>
            <w:shd w:val="clear" w:color="auto" w:fill="auto"/>
          </w:tcPr>
          <w:p w14:paraId="2CF045CB" w14:textId="77777777" w:rsidR="00D41058" w:rsidRPr="0095625F" w:rsidRDefault="00D41058" w:rsidP="00631746">
            <w:pPr>
              <w:rPr>
                <w:color w:val="4F81BD"/>
              </w:rPr>
            </w:pPr>
            <w:r w:rsidRPr="00E354DB">
              <w:t>Der Benutzer hat die Kommandozeile geöffnet.</w:t>
            </w:r>
          </w:p>
        </w:tc>
      </w:tr>
      <w:tr w:rsidR="00D41058" w:rsidRPr="001D2A89" w14:paraId="48D60029" w14:textId="77777777" w:rsidTr="00631746">
        <w:tc>
          <w:tcPr>
            <w:tcW w:w="1877" w:type="dxa"/>
            <w:shd w:val="clear" w:color="auto" w:fill="auto"/>
          </w:tcPr>
          <w:p w14:paraId="0BCA9483" w14:textId="77777777" w:rsidR="00D41058" w:rsidRPr="0095625F" w:rsidRDefault="00D41058" w:rsidP="00631746">
            <w:r w:rsidRPr="0095625F">
              <w:t>Ablauf</w:t>
            </w:r>
          </w:p>
        </w:tc>
        <w:tc>
          <w:tcPr>
            <w:tcW w:w="7184" w:type="dxa"/>
            <w:shd w:val="clear" w:color="auto" w:fill="auto"/>
          </w:tcPr>
          <w:p w14:paraId="75B02F64" w14:textId="77777777" w:rsidR="00D41058" w:rsidRDefault="00D41058" w:rsidP="004E6B55">
            <w:pPr>
              <w:pStyle w:val="Listenabsatz"/>
              <w:numPr>
                <w:ilvl w:val="0"/>
                <w:numId w:val="27"/>
              </w:numPr>
              <w:suppressAutoHyphens/>
              <w:spacing w:line="240" w:lineRule="auto"/>
            </w:pPr>
            <w:r>
              <w:t xml:space="preserve">Der Benutzer gibt «edit-page –page </w:t>
            </w:r>
            <w:r>
              <w:rPr>
                <w:rFonts w:cs="Arial"/>
              </w:rPr>
              <w:t>"ID-Nummer"</w:t>
            </w:r>
            <w:r>
              <w:t>» ein</w:t>
            </w:r>
          </w:p>
          <w:p w14:paraId="03170C50" w14:textId="77777777" w:rsidR="00D41058" w:rsidRDefault="00D41058" w:rsidP="004E6B55">
            <w:pPr>
              <w:pStyle w:val="Listenabsatz"/>
              <w:numPr>
                <w:ilvl w:val="0"/>
                <w:numId w:val="27"/>
              </w:numPr>
              <w:suppressAutoHyphens/>
              <w:spacing w:line="240" w:lineRule="auto"/>
            </w:pPr>
            <w:r>
              <w:t>Das System zeigt die Page an</w:t>
            </w:r>
          </w:p>
          <w:p w14:paraId="26400BA4" w14:textId="77777777" w:rsidR="00D41058" w:rsidRPr="002A75BF" w:rsidRDefault="00D41058" w:rsidP="004E6B55">
            <w:pPr>
              <w:pStyle w:val="Listenabsatz"/>
              <w:numPr>
                <w:ilvl w:val="0"/>
                <w:numId w:val="27"/>
              </w:numPr>
              <w:suppressAutoHyphens/>
              <w:spacing w:line="240" w:lineRule="auto"/>
            </w:pPr>
            <w:r>
              <w:t xml:space="preserve">Der Benutzer kann den Titel bearbeiten und mit </w:t>
            </w:r>
            <w:r>
              <w:rPr>
                <w:rFonts w:cs="Arial"/>
              </w:rPr>
              <w:t>"Enter" bestätigen</w:t>
            </w:r>
          </w:p>
          <w:p w14:paraId="020B5D5D" w14:textId="77777777" w:rsidR="00D41058" w:rsidRDefault="00D41058" w:rsidP="004E6B55">
            <w:pPr>
              <w:pStyle w:val="Listenabsatz"/>
              <w:numPr>
                <w:ilvl w:val="0"/>
                <w:numId w:val="27"/>
              </w:numPr>
              <w:suppressAutoHyphens/>
              <w:spacing w:line="240" w:lineRule="auto"/>
            </w:pPr>
            <w:r>
              <w:t xml:space="preserve">Der Benutzer kann den Inhalt bearbeiten und mit </w:t>
            </w:r>
            <w:r>
              <w:rPr>
                <w:rFonts w:cs="Arial"/>
              </w:rPr>
              <w:t>"Enter" bestätigen</w:t>
            </w:r>
          </w:p>
          <w:p w14:paraId="0909678B" w14:textId="77777777" w:rsidR="00D41058" w:rsidRPr="001D2A89" w:rsidRDefault="00D41058" w:rsidP="004E6B55">
            <w:pPr>
              <w:pStyle w:val="Listenabsatz"/>
              <w:numPr>
                <w:ilvl w:val="0"/>
                <w:numId w:val="27"/>
              </w:numPr>
              <w:suppressAutoHyphens/>
              <w:spacing w:line="240" w:lineRule="auto"/>
            </w:pPr>
            <w:r>
              <w:t>Das System speichert die Änderungen und gibt eine Rückmeldung</w:t>
            </w:r>
          </w:p>
        </w:tc>
      </w:tr>
      <w:tr w:rsidR="00D41058" w:rsidRPr="001D2A89" w14:paraId="4C86C165" w14:textId="77777777" w:rsidTr="00631746">
        <w:tc>
          <w:tcPr>
            <w:tcW w:w="1877" w:type="dxa"/>
            <w:shd w:val="clear" w:color="auto" w:fill="auto"/>
          </w:tcPr>
          <w:p w14:paraId="54D10C5C" w14:textId="77777777" w:rsidR="00D41058" w:rsidRPr="0095625F" w:rsidRDefault="00D41058" w:rsidP="00631746">
            <w:r w:rsidRPr="0095625F">
              <w:t>Resultat</w:t>
            </w:r>
          </w:p>
        </w:tc>
        <w:tc>
          <w:tcPr>
            <w:tcW w:w="7184" w:type="dxa"/>
            <w:shd w:val="clear" w:color="auto" w:fill="auto"/>
          </w:tcPr>
          <w:p w14:paraId="72D4106B" w14:textId="77777777" w:rsidR="00D41058" w:rsidRPr="001D2A89" w:rsidRDefault="00D41058" w:rsidP="00631746">
            <w:r>
              <w:t>Die ausgewählte Page wurde bearbeitet und abgespeichert</w:t>
            </w:r>
          </w:p>
        </w:tc>
      </w:tr>
      <w:tr w:rsidR="00D41058" w:rsidRPr="001D2A89" w14:paraId="2464A3D0" w14:textId="77777777" w:rsidTr="00631746">
        <w:trPr>
          <w:trHeight w:val="70"/>
        </w:trPr>
        <w:tc>
          <w:tcPr>
            <w:tcW w:w="1877" w:type="dxa"/>
            <w:shd w:val="clear" w:color="auto" w:fill="auto"/>
          </w:tcPr>
          <w:p w14:paraId="68B62884" w14:textId="77777777" w:rsidR="00D41058" w:rsidRPr="0095625F" w:rsidRDefault="00D41058" w:rsidP="00631746">
            <w:r w:rsidRPr="0095625F">
              <w:t>Ausnahmen</w:t>
            </w:r>
          </w:p>
        </w:tc>
        <w:tc>
          <w:tcPr>
            <w:tcW w:w="7184" w:type="dxa"/>
            <w:shd w:val="clear" w:color="auto" w:fill="auto"/>
          </w:tcPr>
          <w:p w14:paraId="2F3D2E37" w14:textId="77777777" w:rsidR="00D41058" w:rsidRPr="001D2A89" w:rsidRDefault="00D41058" w:rsidP="004E6B55">
            <w:pPr>
              <w:pStyle w:val="Listenabsatz"/>
              <w:numPr>
                <w:ilvl w:val="0"/>
                <w:numId w:val="19"/>
              </w:numPr>
              <w:suppressAutoHyphens/>
              <w:spacing w:line="240" w:lineRule="auto"/>
            </w:pPr>
            <w:r w:rsidRPr="001D2A89">
              <w:t>Es gab ein</w:t>
            </w:r>
            <w:ins w:id="47" w:author="Georg Ninck" w:date="2017-11-12T11:59:00Z">
              <w:r w:rsidR="00EC62E9">
                <w:t>en</w:t>
              </w:r>
            </w:ins>
            <w:r w:rsidRPr="001D2A89">
              <w:t xml:space="preserve"> Fehler bei der Internet-Verbindung </w:t>
            </w:r>
          </w:p>
          <w:p w14:paraId="5922BAC9" w14:textId="77777777" w:rsidR="00D41058" w:rsidRPr="001D2A89" w:rsidRDefault="00D41058" w:rsidP="004E6B55">
            <w:pPr>
              <w:pStyle w:val="Listenabsatz"/>
              <w:numPr>
                <w:ilvl w:val="0"/>
                <w:numId w:val="19"/>
              </w:numPr>
              <w:suppressAutoHyphens/>
              <w:spacing w:line="240" w:lineRule="auto"/>
            </w:pPr>
            <w:r w:rsidRPr="001D2A89">
              <w:t>Der Command wurde falsch eingegeben (Schritt 1)</w:t>
            </w:r>
          </w:p>
        </w:tc>
      </w:tr>
    </w:tbl>
    <w:p w14:paraId="43ED2087" w14:textId="77777777" w:rsidR="00D41058" w:rsidRDefault="004E6B55" w:rsidP="00D41058">
      <w:pPr>
        <w:pStyle w:val="berschrift2"/>
      </w:pPr>
      <w:bookmarkStart w:id="48" w:name="_Toc497815345"/>
      <w:r>
        <w:t>Anwendungsfall «Page suchen»</w:t>
      </w:r>
      <w:bookmarkEnd w:id="48"/>
    </w:p>
    <w:tbl>
      <w:tblPr>
        <w:tblW w:w="90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77"/>
        <w:gridCol w:w="7184"/>
      </w:tblGrid>
      <w:tr w:rsidR="00D41058" w:rsidRPr="0095625F" w14:paraId="2638256C" w14:textId="77777777" w:rsidTr="00631746">
        <w:tc>
          <w:tcPr>
            <w:tcW w:w="9061" w:type="dxa"/>
            <w:gridSpan w:val="2"/>
            <w:shd w:val="clear" w:color="auto" w:fill="D9D9D9"/>
          </w:tcPr>
          <w:p w14:paraId="7B05BD32" w14:textId="77777777" w:rsidR="00D41058" w:rsidRPr="0095625F" w:rsidRDefault="00D41058" w:rsidP="00631746">
            <w:pPr>
              <w:ind w:left="284" w:hanging="284"/>
              <w:rPr>
                <w:b/>
              </w:rPr>
            </w:pPr>
            <w:bookmarkStart w:id="49" w:name="_Hlk497814081"/>
            <w:r w:rsidRPr="0095625F">
              <w:rPr>
                <w:b/>
              </w:rPr>
              <w:t xml:space="preserve">Anwendungsfall </w:t>
            </w:r>
            <w:r w:rsidRPr="00E354DB">
              <w:rPr>
                <w:b/>
              </w:rPr>
              <w:t xml:space="preserve">„Page </w:t>
            </w:r>
            <w:r>
              <w:rPr>
                <w:b/>
              </w:rPr>
              <w:t>suchen</w:t>
            </w:r>
            <w:r w:rsidRPr="00E354DB">
              <w:rPr>
                <w:b/>
              </w:rPr>
              <w:t>“</w:t>
            </w:r>
            <w:bookmarkEnd w:id="49"/>
          </w:p>
        </w:tc>
      </w:tr>
      <w:tr w:rsidR="00D41058" w:rsidRPr="0095625F" w14:paraId="6707B50E" w14:textId="77777777" w:rsidTr="00631746">
        <w:tc>
          <w:tcPr>
            <w:tcW w:w="1877" w:type="dxa"/>
            <w:shd w:val="clear" w:color="auto" w:fill="auto"/>
          </w:tcPr>
          <w:p w14:paraId="53005642" w14:textId="77777777" w:rsidR="00D41058" w:rsidRPr="0095625F" w:rsidRDefault="00D41058" w:rsidP="00631746">
            <w:r w:rsidRPr="0095625F">
              <w:t>Kurzbeschreibung</w:t>
            </w:r>
          </w:p>
        </w:tc>
        <w:tc>
          <w:tcPr>
            <w:tcW w:w="7184" w:type="dxa"/>
            <w:shd w:val="clear" w:color="auto" w:fill="auto"/>
          </w:tcPr>
          <w:p w14:paraId="4EF9FA64" w14:textId="77777777" w:rsidR="00D41058" w:rsidRPr="0095625F" w:rsidRDefault="00D41058" w:rsidP="00631746">
            <w:r w:rsidRPr="00E354DB">
              <w:t xml:space="preserve">Benutzer kann eine Page </w:t>
            </w:r>
            <w:r>
              <w:t>suchen</w:t>
            </w:r>
            <w:r w:rsidRPr="00E354DB">
              <w:t>.</w:t>
            </w:r>
          </w:p>
        </w:tc>
      </w:tr>
      <w:tr w:rsidR="00D41058" w:rsidRPr="0095625F" w14:paraId="2B6BFF51" w14:textId="77777777" w:rsidTr="00631746">
        <w:tc>
          <w:tcPr>
            <w:tcW w:w="1877" w:type="dxa"/>
            <w:shd w:val="clear" w:color="auto" w:fill="auto"/>
          </w:tcPr>
          <w:p w14:paraId="2DB9B50D" w14:textId="77777777" w:rsidR="00D41058" w:rsidRPr="0095625F" w:rsidRDefault="00D41058" w:rsidP="00631746">
            <w:r w:rsidRPr="0095625F">
              <w:lastRenderedPageBreak/>
              <w:t>Akteure</w:t>
            </w:r>
          </w:p>
        </w:tc>
        <w:tc>
          <w:tcPr>
            <w:tcW w:w="7184" w:type="dxa"/>
            <w:shd w:val="clear" w:color="auto" w:fill="auto"/>
          </w:tcPr>
          <w:p w14:paraId="48637AD4" w14:textId="77777777" w:rsidR="00D41058" w:rsidRPr="0095625F" w:rsidRDefault="00D41058" w:rsidP="00631746">
            <w:r>
              <w:t>Benutzer</w:t>
            </w:r>
          </w:p>
        </w:tc>
      </w:tr>
      <w:tr w:rsidR="00D41058" w:rsidRPr="0095625F" w14:paraId="487D7F03" w14:textId="77777777" w:rsidTr="00631746">
        <w:tc>
          <w:tcPr>
            <w:tcW w:w="1877" w:type="dxa"/>
            <w:shd w:val="clear" w:color="auto" w:fill="auto"/>
          </w:tcPr>
          <w:p w14:paraId="692E9A45" w14:textId="77777777" w:rsidR="00D41058" w:rsidRPr="0095625F" w:rsidRDefault="00D41058" w:rsidP="00631746">
            <w:r w:rsidRPr="0095625F">
              <w:t>Vorbedingungen</w:t>
            </w:r>
          </w:p>
        </w:tc>
        <w:tc>
          <w:tcPr>
            <w:tcW w:w="7184" w:type="dxa"/>
            <w:shd w:val="clear" w:color="auto" w:fill="auto"/>
          </w:tcPr>
          <w:p w14:paraId="3BE12CB9" w14:textId="77777777" w:rsidR="00D41058" w:rsidRPr="0095625F" w:rsidRDefault="00D41058" w:rsidP="00631746">
            <w:pPr>
              <w:rPr>
                <w:color w:val="4F81BD"/>
              </w:rPr>
            </w:pPr>
            <w:r w:rsidRPr="00E354DB">
              <w:t>Der Benutzer hat die Kommandozeile geöffnet.</w:t>
            </w:r>
          </w:p>
        </w:tc>
      </w:tr>
      <w:tr w:rsidR="00D41058" w:rsidRPr="001D2A89" w14:paraId="6F524522" w14:textId="77777777" w:rsidTr="00631746">
        <w:tc>
          <w:tcPr>
            <w:tcW w:w="1877" w:type="dxa"/>
            <w:shd w:val="clear" w:color="auto" w:fill="auto"/>
          </w:tcPr>
          <w:p w14:paraId="117E6CB6" w14:textId="77777777" w:rsidR="00D41058" w:rsidRPr="0095625F" w:rsidRDefault="00D41058" w:rsidP="00631746">
            <w:r w:rsidRPr="0095625F">
              <w:t>Ablauf</w:t>
            </w:r>
          </w:p>
        </w:tc>
        <w:tc>
          <w:tcPr>
            <w:tcW w:w="7184" w:type="dxa"/>
            <w:shd w:val="clear" w:color="auto" w:fill="auto"/>
          </w:tcPr>
          <w:p w14:paraId="3A1D34B2" w14:textId="77777777" w:rsidR="00D41058" w:rsidRDefault="00D41058" w:rsidP="004E6B55">
            <w:pPr>
              <w:pStyle w:val="Listenabsatz"/>
              <w:numPr>
                <w:ilvl w:val="0"/>
                <w:numId w:val="28"/>
              </w:numPr>
              <w:suppressAutoHyphens/>
              <w:spacing w:line="240" w:lineRule="auto"/>
            </w:pPr>
            <w:r>
              <w:t xml:space="preserve">Der Benutzer gibt «search –title </w:t>
            </w:r>
            <w:r w:rsidRPr="0049703D">
              <w:rPr>
                <w:rFonts w:cs="Arial"/>
              </w:rPr>
              <w:t>"Website" –tags "PHP"</w:t>
            </w:r>
            <w:r>
              <w:t>» ein</w:t>
            </w:r>
          </w:p>
          <w:p w14:paraId="0D7B5B72" w14:textId="77777777" w:rsidR="00D41058" w:rsidRDefault="00D41058" w:rsidP="004E6B55">
            <w:pPr>
              <w:pStyle w:val="Listenabsatz"/>
              <w:numPr>
                <w:ilvl w:val="0"/>
                <w:numId w:val="28"/>
              </w:numPr>
              <w:suppressAutoHyphens/>
              <w:spacing w:line="240" w:lineRule="auto"/>
            </w:pPr>
            <w:r>
              <w:t>Das System durchsucht die Datenbank nach dem Title und dem Tag</w:t>
            </w:r>
          </w:p>
          <w:p w14:paraId="506FE287" w14:textId="77777777" w:rsidR="00D41058" w:rsidRPr="001D2A89" w:rsidRDefault="00D41058" w:rsidP="004E6B55">
            <w:pPr>
              <w:pStyle w:val="Listenabsatz"/>
              <w:numPr>
                <w:ilvl w:val="0"/>
                <w:numId w:val="28"/>
              </w:numPr>
              <w:suppressAutoHyphens/>
              <w:spacing w:line="240" w:lineRule="auto"/>
            </w:pPr>
            <w:r>
              <w:t>Das System zeigt die gefunden Pages mit diesen Angaben an</w:t>
            </w:r>
          </w:p>
        </w:tc>
      </w:tr>
      <w:tr w:rsidR="00D41058" w:rsidRPr="001D2A89" w14:paraId="473AA21B" w14:textId="77777777" w:rsidTr="00631746">
        <w:tc>
          <w:tcPr>
            <w:tcW w:w="1877" w:type="dxa"/>
            <w:shd w:val="clear" w:color="auto" w:fill="auto"/>
          </w:tcPr>
          <w:p w14:paraId="42331F5D" w14:textId="77777777" w:rsidR="00D41058" w:rsidRPr="0095625F" w:rsidRDefault="00D41058" w:rsidP="00631746">
            <w:r w:rsidRPr="0095625F">
              <w:t>Resultat</w:t>
            </w:r>
          </w:p>
        </w:tc>
        <w:tc>
          <w:tcPr>
            <w:tcW w:w="7184" w:type="dxa"/>
            <w:shd w:val="clear" w:color="auto" w:fill="auto"/>
          </w:tcPr>
          <w:p w14:paraId="3E470FEC" w14:textId="77777777" w:rsidR="00D41058" w:rsidRPr="001D2A89" w:rsidRDefault="00D41058" w:rsidP="00631746">
            <w:r w:rsidRPr="00E354DB">
              <w:t xml:space="preserve">Wenn die </w:t>
            </w:r>
            <w:r>
              <w:t>Suche</w:t>
            </w:r>
            <w:r w:rsidRPr="00E354DB">
              <w:t xml:space="preserve"> beendet ist, </w:t>
            </w:r>
            <w:r>
              <w:t>zeigt das System die Ergebnisse</w:t>
            </w:r>
            <w:r w:rsidRPr="00E354DB">
              <w:t>.</w:t>
            </w:r>
          </w:p>
        </w:tc>
      </w:tr>
      <w:tr w:rsidR="00D41058" w:rsidRPr="001D2A89" w14:paraId="31B64AAB" w14:textId="77777777" w:rsidTr="00631746">
        <w:trPr>
          <w:trHeight w:val="70"/>
        </w:trPr>
        <w:tc>
          <w:tcPr>
            <w:tcW w:w="1877" w:type="dxa"/>
            <w:shd w:val="clear" w:color="auto" w:fill="auto"/>
          </w:tcPr>
          <w:p w14:paraId="2F69C9B0" w14:textId="77777777" w:rsidR="00D41058" w:rsidRPr="0095625F" w:rsidRDefault="00D41058" w:rsidP="00631746">
            <w:r w:rsidRPr="0095625F">
              <w:t>Ausnahmen</w:t>
            </w:r>
          </w:p>
        </w:tc>
        <w:tc>
          <w:tcPr>
            <w:tcW w:w="7184" w:type="dxa"/>
            <w:shd w:val="clear" w:color="auto" w:fill="auto"/>
          </w:tcPr>
          <w:p w14:paraId="086B43A7" w14:textId="77777777" w:rsidR="00D41058" w:rsidRPr="001D2A89" w:rsidRDefault="00D41058" w:rsidP="004E6B55">
            <w:pPr>
              <w:pStyle w:val="Listenabsatz"/>
              <w:numPr>
                <w:ilvl w:val="0"/>
                <w:numId w:val="19"/>
              </w:numPr>
              <w:suppressAutoHyphens/>
              <w:spacing w:line="240" w:lineRule="auto"/>
            </w:pPr>
            <w:r w:rsidRPr="001D2A89">
              <w:t>Es gab ein</w:t>
            </w:r>
            <w:ins w:id="50" w:author="Georg Ninck" w:date="2017-11-12T12:00:00Z">
              <w:r w:rsidR="00B61FF8">
                <w:t>en</w:t>
              </w:r>
            </w:ins>
            <w:r w:rsidRPr="001D2A89">
              <w:t xml:space="preserve"> Fehler bei der Internet-Verbindung </w:t>
            </w:r>
          </w:p>
          <w:p w14:paraId="160F0190" w14:textId="77777777" w:rsidR="00D41058" w:rsidRDefault="00D41058" w:rsidP="004E6B55">
            <w:pPr>
              <w:pStyle w:val="Listenabsatz"/>
              <w:numPr>
                <w:ilvl w:val="0"/>
                <w:numId w:val="19"/>
              </w:numPr>
              <w:suppressAutoHyphens/>
              <w:spacing w:line="240" w:lineRule="auto"/>
            </w:pPr>
            <w:r w:rsidRPr="001D2A89">
              <w:t>Der Command wurde falsch eingegeben (Schritt 1)</w:t>
            </w:r>
          </w:p>
          <w:p w14:paraId="58BBA503" w14:textId="77777777" w:rsidR="00D41058" w:rsidRPr="001D2A89" w:rsidRDefault="00D41058" w:rsidP="004E6B55">
            <w:pPr>
              <w:pStyle w:val="Listenabsatz"/>
              <w:numPr>
                <w:ilvl w:val="0"/>
                <w:numId w:val="19"/>
              </w:numPr>
              <w:suppressAutoHyphens/>
              <w:spacing w:line="240" w:lineRule="auto"/>
            </w:pPr>
            <w:r>
              <w:t>Es existiert keine Page mit diesen Angaben (Schritt 2)</w:t>
            </w:r>
          </w:p>
        </w:tc>
      </w:tr>
    </w:tbl>
    <w:p w14:paraId="395B4F26" w14:textId="77777777" w:rsidR="00D41058" w:rsidRDefault="004E6B55" w:rsidP="00D41058">
      <w:pPr>
        <w:pStyle w:val="berschrift2"/>
      </w:pPr>
      <w:bookmarkStart w:id="51" w:name="_Toc497815346"/>
      <w:r>
        <w:t>Anwendungsfall «Page löschen»</w:t>
      </w:r>
      <w:bookmarkEnd w:id="51"/>
    </w:p>
    <w:tbl>
      <w:tblPr>
        <w:tblW w:w="907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2"/>
        <w:gridCol w:w="7240"/>
      </w:tblGrid>
      <w:tr w:rsidR="00D41058" w:rsidRPr="0095625F" w14:paraId="12F5A3B9" w14:textId="77777777" w:rsidTr="00631746">
        <w:tc>
          <w:tcPr>
            <w:tcW w:w="9072" w:type="dxa"/>
            <w:gridSpan w:val="2"/>
            <w:shd w:val="clear" w:color="auto" w:fill="D9D9D9"/>
          </w:tcPr>
          <w:p w14:paraId="7EF83426" w14:textId="77777777" w:rsidR="00D41058" w:rsidRPr="0095625F" w:rsidRDefault="00D41058" w:rsidP="00631746">
            <w:pPr>
              <w:rPr>
                <w:b/>
              </w:rPr>
            </w:pPr>
            <w:bookmarkStart w:id="52" w:name="_Hlk497814106"/>
            <w:r w:rsidRPr="0095625F">
              <w:rPr>
                <w:b/>
              </w:rPr>
              <w:t xml:space="preserve">Anwendungsfall </w:t>
            </w:r>
            <w:r w:rsidRPr="004B03E5">
              <w:rPr>
                <w:b/>
              </w:rPr>
              <w:t>„Page löschen“</w:t>
            </w:r>
            <w:bookmarkEnd w:id="52"/>
          </w:p>
        </w:tc>
      </w:tr>
      <w:tr w:rsidR="00D41058" w:rsidRPr="0095625F" w14:paraId="05EAE2AE" w14:textId="77777777" w:rsidTr="00631746">
        <w:tc>
          <w:tcPr>
            <w:tcW w:w="1832" w:type="dxa"/>
            <w:shd w:val="clear" w:color="auto" w:fill="auto"/>
          </w:tcPr>
          <w:p w14:paraId="7496A4E1" w14:textId="77777777" w:rsidR="00D41058" w:rsidRPr="0095625F" w:rsidRDefault="00D41058" w:rsidP="00631746">
            <w:r w:rsidRPr="0095625F">
              <w:t>Kurzbeschreibung</w:t>
            </w:r>
          </w:p>
        </w:tc>
        <w:tc>
          <w:tcPr>
            <w:tcW w:w="7240" w:type="dxa"/>
            <w:shd w:val="clear" w:color="auto" w:fill="auto"/>
          </w:tcPr>
          <w:p w14:paraId="5240402D" w14:textId="77777777" w:rsidR="00D41058" w:rsidRPr="0095625F" w:rsidRDefault="00D41058" w:rsidP="00631746">
            <w:r w:rsidRPr="004B03E5">
              <w:t>Benutzer kann seine Pages löschen.</w:t>
            </w:r>
          </w:p>
        </w:tc>
      </w:tr>
      <w:tr w:rsidR="00D41058" w:rsidRPr="0095625F" w14:paraId="29F4D0ED" w14:textId="77777777" w:rsidTr="00631746">
        <w:tc>
          <w:tcPr>
            <w:tcW w:w="1832" w:type="dxa"/>
            <w:shd w:val="clear" w:color="auto" w:fill="auto"/>
          </w:tcPr>
          <w:p w14:paraId="1F06E902" w14:textId="77777777" w:rsidR="00D41058" w:rsidRPr="0095625F" w:rsidRDefault="00D41058" w:rsidP="00631746">
            <w:r w:rsidRPr="0095625F">
              <w:t>Akteure</w:t>
            </w:r>
          </w:p>
        </w:tc>
        <w:tc>
          <w:tcPr>
            <w:tcW w:w="7240" w:type="dxa"/>
            <w:shd w:val="clear" w:color="auto" w:fill="auto"/>
          </w:tcPr>
          <w:p w14:paraId="6725A341" w14:textId="77777777" w:rsidR="00D41058" w:rsidRPr="0095625F" w:rsidRDefault="00D41058" w:rsidP="00631746">
            <w:r>
              <w:t>Benutzer</w:t>
            </w:r>
          </w:p>
        </w:tc>
      </w:tr>
      <w:tr w:rsidR="00D41058" w:rsidRPr="0095625F" w14:paraId="6FB23A8E" w14:textId="77777777" w:rsidTr="00631746">
        <w:tc>
          <w:tcPr>
            <w:tcW w:w="1832" w:type="dxa"/>
            <w:shd w:val="clear" w:color="auto" w:fill="auto"/>
          </w:tcPr>
          <w:p w14:paraId="2FFFE58C" w14:textId="77777777" w:rsidR="00D41058" w:rsidRPr="0095625F" w:rsidRDefault="00D41058" w:rsidP="00631746">
            <w:r w:rsidRPr="0095625F">
              <w:t>Vorbedingungen</w:t>
            </w:r>
          </w:p>
        </w:tc>
        <w:tc>
          <w:tcPr>
            <w:tcW w:w="7240" w:type="dxa"/>
            <w:shd w:val="clear" w:color="auto" w:fill="auto"/>
          </w:tcPr>
          <w:p w14:paraId="0715F059" w14:textId="77777777" w:rsidR="00D41058" w:rsidRPr="0095625F" w:rsidRDefault="00D41058" w:rsidP="00631746">
            <w:pPr>
              <w:rPr>
                <w:color w:val="4F81BD"/>
              </w:rPr>
            </w:pPr>
            <w:r w:rsidRPr="00E354DB">
              <w:t>Der Benutzer hat die Kommandozeile geöffnet.</w:t>
            </w:r>
          </w:p>
        </w:tc>
      </w:tr>
      <w:tr w:rsidR="00D41058" w:rsidRPr="001D2A89" w14:paraId="55801AB4" w14:textId="77777777" w:rsidTr="00631746">
        <w:tc>
          <w:tcPr>
            <w:tcW w:w="1832" w:type="dxa"/>
            <w:shd w:val="clear" w:color="auto" w:fill="auto"/>
          </w:tcPr>
          <w:p w14:paraId="237D4A94" w14:textId="77777777" w:rsidR="00D41058" w:rsidRPr="0095625F" w:rsidRDefault="00D41058" w:rsidP="00631746">
            <w:r w:rsidRPr="0095625F">
              <w:t>Ablauf</w:t>
            </w:r>
          </w:p>
        </w:tc>
        <w:tc>
          <w:tcPr>
            <w:tcW w:w="7240" w:type="dxa"/>
            <w:shd w:val="clear" w:color="auto" w:fill="auto"/>
          </w:tcPr>
          <w:p w14:paraId="18A2E64F" w14:textId="77777777" w:rsidR="00D41058" w:rsidRDefault="00D41058" w:rsidP="004E6B55">
            <w:pPr>
              <w:pStyle w:val="Listenabsatz"/>
              <w:numPr>
                <w:ilvl w:val="0"/>
                <w:numId w:val="29"/>
              </w:numPr>
              <w:suppressAutoHyphens/>
              <w:spacing w:line="240" w:lineRule="auto"/>
            </w:pPr>
            <w:r>
              <w:t xml:space="preserve">Der Benutzer gibt „delete-page –page </w:t>
            </w:r>
            <w:r>
              <w:rPr>
                <w:rFonts w:cs="Arial"/>
              </w:rPr>
              <w:t>"ID-Nummer"</w:t>
            </w:r>
            <w:r>
              <w:t>“ ein</w:t>
            </w:r>
          </w:p>
          <w:p w14:paraId="3C6A36AC" w14:textId="77777777" w:rsidR="00D41058" w:rsidRDefault="00D41058" w:rsidP="004E6B55">
            <w:pPr>
              <w:pStyle w:val="Listenabsatz"/>
              <w:numPr>
                <w:ilvl w:val="0"/>
                <w:numId w:val="29"/>
              </w:numPr>
              <w:suppressAutoHyphens/>
              <w:spacing w:line="240" w:lineRule="auto"/>
            </w:pPr>
            <w:r>
              <w:t>Das System fragt nochmals</w:t>
            </w:r>
            <w:ins w:id="53" w:author="Georg Ninck" w:date="2017-11-12T12:01:00Z">
              <w:r w:rsidR="00B61FF8">
                <w:t>,</w:t>
              </w:r>
            </w:ins>
            <w:r>
              <w:t xml:space="preserve"> ob der Benutzer diese Page löschen möchte</w:t>
            </w:r>
          </w:p>
          <w:p w14:paraId="51C03362" w14:textId="77777777" w:rsidR="00D41058" w:rsidRPr="001D2A89" w:rsidRDefault="00D41058" w:rsidP="004E6B55">
            <w:pPr>
              <w:pStyle w:val="Listenabsatz"/>
              <w:numPr>
                <w:ilvl w:val="0"/>
                <w:numId w:val="29"/>
              </w:numPr>
              <w:suppressAutoHyphens/>
              <w:spacing w:line="240" w:lineRule="auto"/>
            </w:pPr>
            <w:r>
              <w:t>Der Benutzer bestätigt und das System löscht die angegebene Page</w:t>
            </w:r>
          </w:p>
        </w:tc>
      </w:tr>
      <w:tr w:rsidR="00D41058" w:rsidRPr="001D2A89" w14:paraId="2B7FC196" w14:textId="77777777" w:rsidTr="00631746">
        <w:tc>
          <w:tcPr>
            <w:tcW w:w="1832" w:type="dxa"/>
            <w:shd w:val="clear" w:color="auto" w:fill="auto"/>
          </w:tcPr>
          <w:p w14:paraId="2E8D5F02" w14:textId="77777777" w:rsidR="00D41058" w:rsidRPr="0095625F" w:rsidRDefault="00D41058" w:rsidP="00631746">
            <w:r w:rsidRPr="0095625F">
              <w:t>Resultat</w:t>
            </w:r>
          </w:p>
        </w:tc>
        <w:tc>
          <w:tcPr>
            <w:tcW w:w="7240" w:type="dxa"/>
            <w:shd w:val="clear" w:color="auto" w:fill="auto"/>
          </w:tcPr>
          <w:p w14:paraId="00828D9F" w14:textId="77777777" w:rsidR="00D41058" w:rsidRPr="001D2A89" w:rsidRDefault="00D41058" w:rsidP="00631746">
            <w:r>
              <w:t>Die Page wurde gelöscht</w:t>
            </w:r>
          </w:p>
        </w:tc>
      </w:tr>
      <w:tr w:rsidR="00D41058" w:rsidRPr="001D2A89" w14:paraId="22D9B9DE" w14:textId="77777777" w:rsidTr="00631746">
        <w:trPr>
          <w:trHeight w:val="70"/>
        </w:trPr>
        <w:tc>
          <w:tcPr>
            <w:tcW w:w="1832" w:type="dxa"/>
            <w:shd w:val="clear" w:color="auto" w:fill="auto"/>
          </w:tcPr>
          <w:p w14:paraId="5F327381" w14:textId="77777777" w:rsidR="00D41058" w:rsidRPr="0095625F" w:rsidRDefault="00D41058" w:rsidP="00631746">
            <w:r w:rsidRPr="0095625F">
              <w:t>Ausnahmen</w:t>
            </w:r>
          </w:p>
        </w:tc>
        <w:tc>
          <w:tcPr>
            <w:tcW w:w="7240" w:type="dxa"/>
            <w:shd w:val="clear" w:color="auto" w:fill="auto"/>
          </w:tcPr>
          <w:p w14:paraId="2D86034E" w14:textId="77777777" w:rsidR="00D41058" w:rsidRPr="001D2A89" w:rsidRDefault="00D41058" w:rsidP="004E6B55">
            <w:pPr>
              <w:pStyle w:val="Listenabsatz"/>
              <w:numPr>
                <w:ilvl w:val="0"/>
                <w:numId w:val="19"/>
              </w:numPr>
              <w:suppressAutoHyphens/>
              <w:spacing w:line="240" w:lineRule="auto"/>
            </w:pPr>
            <w:r w:rsidRPr="001D2A89">
              <w:t>Es gab ein</w:t>
            </w:r>
            <w:ins w:id="54" w:author="Georg Ninck" w:date="2017-11-12T12:01:00Z">
              <w:r w:rsidR="00B61FF8">
                <w:t>en</w:t>
              </w:r>
            </w:ins>
            <w:r w:rsidRPr="001D2A89">
              <w:t xml:space="preserve"> Fehler bei der Internet-Verbindung </w:t>
            </w:r>
          </w:p>
          <w:p w14:paraId="093984A2" w14:textId="77777777" w:rsidR="00D41058" w:rsidRDefault="00D41058" w:rsidP="004E6B55">
            <w:pPr>
              <w:pStyle w:val="Listenabsatz"/>
              <w:numPr>
                <w:ilvl w:val="0"/>
                <w:numId w:val="19"/>
              </w:numPr>
              <w:suppressAutoHyphens/>
              <w:spacing w:line="240" w:lineRule="auto"/>
            </w:pPr>
            <w:r w:rsidRPr="001D2A89">
              <w:t>Der Command wurde falsch eingegeben (Schritt 1)</w:t>
            </w:r>
          </w:p>
          <w:p w14:paraId="7EA1DE4A" w14:textId="77777777" w:rsidR="00D41058" w:rsidRPr="001D2A89" w:rsidRDefault="00D41058" w:rsidP="004E6B55">
            <w:pPr>
              <w:pStyle w:val="Listenabsatz"/>
              <w:numPr>
                <w:ilvl w:val="0"/>
                <w:numId w:val="19"/>
              </w:numPr>
              <w:suppressAutoHyphens/>
              <w:spacing w:line="240" w:lineRule="auto"/>
            </w:pPr>
            <w:r>
              <w:t>Der Benutzer bricht bei der Nachfrage ab (Schritt 2)</w:t>
            </w:r>
          </w:p>
        </w:tc>
      </w:tr>
    </w:tbl>
    <w:p w14:paraId="15BC2C3A" w14:textId="77777777" w:rsidR="00D41058" w:rsidRDefault="00D41058" w:rsidP="00D41058">
      <w:pPr>
        <w:pStyle w:val="berschrift2"/>
      </w:pPr>
      <w:bookmarkStart w:id="55" w:name="_Toc497815347"/>
      <w:r w:rsidRPr="00D41058">
        <w:t>A</w:t>
      </w:r>
      <w:r w:rsidR="004E6B55">
        <w:t>nwendungsfall «Page Exportieren»</w:t>
      </w:r>
      <w:bookmarkEnd w:id="5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27"/>
        <w:gridCol w:w="7234"/>
      </w:tblGrid>
      <w:tr w:rsidR="00D41058" w:rsidRPr="0095625F" w14:paraId="7377A44F" w14:textId="77777777" w:rsidTr="00631746">
        <w:tc>
          <w:tcPr>
            <w:tcW w:w="9061" w:type="dxa"/>
            <w:gridSpan w:val="2"/>
            <w:shd w:val="clear" w:color="auto" w:fill="D9D9D9"/>
          </w:tcPr>
          <w:p w14:paraId="6EF977D9" w14:textId="77777777" w:rsidR="00D41058" w:rsidRPr="0095625F" w:rsidRDefault="00D41058" w:rsidP="00631746">
            <w:pPr>
              <w:rPr>
                <w:b/>
              </w:rPr>
            </w:pPr>
            <w:bookmarkStart w:id="56" w:name="_Hlk497814130"/>
            <w:bookmarkStart w:id="57" w:name="_Hlk497814123"/>
            <w:r w:rsidRPr="0095625F">
              <w:rPr>
                <w:b/>
              </w:rPr>
              <w:t>Anwendungsfall „</w:t>
            </w:r>
            <w:r w:rsidR="004E6B55">
              <w:t xml:space="preserve"> </w:t>
            </w:r>
            <w:r w:rsidR="004E6B55" w:rsidRPr="004E6B55">
              <w:rPr>
                <w:b/>
              </w:rPr>
              <w:t>Page Exportieren</w:t>
            </w:r>
            <w:r w:rsidRPr="0095625F">
              <w:rPr>
                <w:b/>
              </w:rPr>
              <w:t>“</w:t>
            </w:r>
            <w:bookmarkEnd w:id="56"/>
          </w:p>
        </w:tc>
      </w:tr>
      <w:tr w:rsidR="00D41058" w:rsidRPr="0095625F" w14:paraId="02F36285" w14:textId="77777777" w:rsidTr="00631746">
        <w:tc>
          <w:tcPr>
            <w:tcW w:w="1827" w:type="dxa"/>
            <w:shd w:val="clear" w:color="auto" w:fill="auto"/>
          </w:tcPr>
          <w:p w14:paraId="4FE75ADE" w14:textId="77777777" w:rsidR="00D41058" w:rsidRPr="0095625F" w:rsidRDefault="00D41058" w:rsidP="00631746">
            <w:r w:rsidRPr="0095625F">
              <w:t>Kurzbeschreibung</w:t>
            </w:r>
          </w:p>
        </w:tc>
        <w:tc>
          <w:tcPr>
            <w:tcW w:w="7234" w:type="dxa"/>
            <w:shd w:val="clear" w:color="auto" w:fill="auto"/>
          </w:tcPr>
          <w:p w14:paraId="7995CD56" w14:textId="77777777" w:rsidR="00D41058" w:rsidRPr="0095625F" w:rsidRDefault="00D41058" w:rsidP="00631746">
            <w:r>
              <w:t>Ein Benutzer exportiert eine Page.</w:t>
            </w:r>
          </w:p>
        </w:tc>
      </w:tr>
      <w:tr w:rsidR="00D41058" w:rsidRPr="0095625F" w14:paraId="1A429142" w14:textId="77777777" w:rsidTr="00631746">
        <w:tc>
          <w:tcPr>
            <w:tcW w:w="1827" w:type="dxa"/>
            <w:shd w:val="clear" w:color="auto" w:fill="auto"/>
          </w:tcPr>
          <w:p w14:paraId="4E17289C" w14:textId="77777777" w:rsidR="00D41058" w:rsidRPr="0095625F" w:rsidRDefault="00D41058" w:rsidP="00631746">
            <w:r w:rsidRPr="0095625F">
              <w:t>Akteure</w:t>
            </w:r>
          </w:p>
        </w:tc>
        <w:tc>
          <w:tcPr>
            <w:tcW w:w="7234" w:type="dxa"/>
            <w:shd w:val="clear" w:color="auto" w:fill="auto"/>
          </w:tcPr>
          <w:p w14:paraId="697DCD87" w14:textId="77777777" w:rsidR="00D41058" w:rsidRPr="0095625F" w:rsidRDefault="00D41058" w:rsidP="00631746">
            <w:r>
              <w:t>Benutzer</w:t>
            </w:r>
          </w:p>
        </w:tc>
      </w:tr>
      <w:tr w:rsidR="00D41058" w:rsidRPr="0095625F" w14:paraId="7602AA23" w14:textId="77777777" w:rsidTr="00631746">
        <w:tc>
          <w:tcPr>
            <w:tcW w:w="1827" w:type="dxa"/>
            <w:shd w:val="clear" w:color="auto" w:fill="auto"/>
          </w:tcPr>
          <w:p w14:paraId="06CB42F5" w14:textId="77777777" w:rsidR="00D41058" w:rsidRPr="0095625F" w:rsidRDefault="00D41058" w:rsidP="00631746">
            <w:r w:rsidRPr="0095625F">
              <w:t>Vorbedingungen</w:t>
            </w:r>
          </w:p>
        </w:tc>
        <w:tc>
          <w:tcPr>
            <w:tcW w:w="7234" w:type="dxa"/>
            <w:shd w:val="clear" w:color="auto" w:fill="auto"/>
          </w:tcPr>
          <w:p w14:paraId="3ED46A66" w14:textId="77777777" w:rsidR="00D41058" w:rsidRPr="0095625F" w:rsidRDefault="00D41058" w:rsidP="00631746">
            <w:pPr>
              <w:rPr>
                <w:color w:val="4F81BD"/>
              </w:rPr>
            </w:pPr>
            <w:r>
              <w:t>Der Benutzer hat die Kommandozeile geöffnet.</w:t>
            </w:r>
          </w:p>
        </w:tc>
      </w:tr>
      <w:tr w:rsidR="00D41058" w:rsidRPr="001D2A89" w14:paraId="13831476" w14:textId="77777777" w:rsidTr="00631746">
        <w:tc>
          <w:tcPr>
            <w:tcW w:w="1827" w:type="dxa"/>
            <w:shd w:val="clear" w:color="auto" w:fill="auto"/>
          </w:tcPr>
          <w:p w14:paraId="5F45EDCF" w14:textId="77777777" w:rsidR="00D41058" w:rsidRPr="0095625F" w:rsidRDefault="00D41058" w:rsidP="00631746">
            <w:r w:rsidRPr="0095625F">
              <w:t>Ablauf</w:t>
            </w:r>
          </w:p>
        </w:tc>
        <w:tc>
          <w:tcPr>
            <w:tcW w:w="7234" w:type="dxa"/>
            <w:shd w:val="clear" w:color="auto" w:fill="auto"/>
          </w:tcPr>
          <w:p w14:paraId="18C10A06" w14:textId="77777777" w:rsidR="00D41058" w:rsidRDefault="00D41058" w:rsidP="004E6B55">
            <w:pPr>
              <w:pStyle w:val="Listenabsatz"/>
              <w:numPr>
                <w:ilvl w:val="0"/>
                <w:numId w:val="30"/>
              </w:numPr>
              <w:suppressAutoHyphens/>
              <w:spacing w:line="240" w:lineRule="auto"/>
            </w:pPr>
            <w:r>
              <w:t xml:space="preserve">Der Benutzer gibt «export </w:t>
            </w:r>
            <w:r>
              <w:rPr>
                <w:rFonts w:cs="Arial"/>
              </w:rPr>
              <w:t>"ID-Nummer"</w:t>
            </w:r>
            <w:r>
              <w:t>» ein</w:t>
            </w:r>
          </w:p>
          <w:p w14:paraId="40AA4A44" w14:textId="77777777" w:rsidR="00D41058" w:rsidRDefault="00D41058" w:rsidP="004E6B55">
            <w:pPr>
              <w:pStyle w:val="Listenabsatz"/>
              <w:numPr>
                <w:ilvl w:val="0"/>
                <w:numId w:val="30"/>
              </w:numPr>
              <w:suppressAutoHyphens/>
              <w:spacing w:line="240" w:lineRule="auto"/>
            </w:pPr>
            <w:r>
              <w:t>Das System durchsucht die Datenbank nach der angegebenen Page</w:t>
            </w:r>
          </w:p>
          <w:p w14:paraId="5FEFF47C" w14:textId="77777777" w:rsidR="00D41058" w:rsidRPr="001D2A89" w:rsidRDefault="00D41058" w:rsidP="004E6B55">
            <w:pPr>
              <w:pStyle w:val="Listenabsatz"/>
              <w:numPr>
                <w:ilvl w:val="0"/>
                <w:numId w:val="30"/>
              </w:numPr>
              <w:suppressAutoHyphens/>
              <w:spacing w:line="240" w:lineRule="auto"/>
            </w:pPr>
            <w:r>
              <w:t>Das System sendet den Inhalt der Page als Datei zurück</w:t>
            </w:r>
          </w:p>
        </w:tc>
      </w:tr>
      <w:tr w:rsidR="00D41058" w:rsidRPr="001D2A89" w14:paraId="18D9864B" w14:textId="77777777" w:rsidTr="00631746">
        <w:tc>
          <w:tcPr>
            <w:tcW w:w="1827" w:type="dxa"/>
            <w:shd w:val="clear" w:color="auto" w:fill="auto"/>
          </w:tcPr>
          <w:p w14:paraId="26B4BD6C" w14:textId="77777777" w:rsidR="00D41058" w:rsidRPr="0095625F" w:rsidRDefault="00D41058" w:rsidP="00631746">
            <w:r w:rsidRPr="0095625F">
              <w:t>Resultat</w:t>
            </w:r>
          </w:p>
        </w:tc>
        <w:tc>
          <w:tcPr>
            <w:tcW w:w="7234" w:type="dxa"/>
            <w:shd w:val="clear" w:color="auto" w:fill="auto"/>
          </w:tcPr>
          <w:p w14:paraId="7ED3A7CE" w14:textId="77777777" w:rsidR="00D41058" w:rsidRPr="001D2A89" w:rsidRDefault="00D41058" w:rsidP="00631746">
            <w:r>
              <w:t>Der Benutzer hat eine exportierte Page.</w:t>
            </w:r>
          </w:p>
        </w:tc>
      </w:tr>
      <w:tr w:rsidR="00D41058" w:rsidRPr="001D2A89" w14:paraId="46C45E68" w14:textId="77777777" w:rsidTr="00631746">
        <w:trPr>
          <w:trHeight w:val="70"/>
        </w:trPr>
        <w:tc>
          <w:tcPr>
            <w:tcW w:w="1827" w:type="dxa"/>
            <w:shd w:val="clear" w:color="auto" w:fill="auto"/>
          </w:tcPr>
          <w:p w14:paraId="6C01B9D8" w14:textId="77777777" w:rsidR="00D41058" w:rsidRPr="0095625F" w:rsidRDefault="00D41058" w:rsidP="00631746">
            <w:r w:rsidRPr="0095625F">
              <w:t>Ausnahmen</w:t>
            </w:r>
          </w:p>
        </w:tc>
        <w:tc>
          <w:tcPr>
            <w:tcW w:w="7234" w:type="dxa"/>
            <w:shd w:val="clear" w:color="auto" w:fill="auto"/>
          </w:tcPr>
          <w:p w14:paraId="19438211" w14:textId="77777777" w:rsidR="00D41058" w:rsidRPr="001D2A89" w:rsidRDefault="00D41058" w:rsidP="004E6B55">
            <w:pPr>
              <w:pStyle w:val="Listenabsatz"/>
              <w:numPr>
                <w:ilvl w:val="0"/>
                <w:numId w:val="25"/>
              </w:numPr>
              <w:suppressAutoHyphens/>
              <w:spacing w:line="240" w:lineRule="auto"/>
            </w:pPr>
            <w:r w:rsidRPr="001D2A89">
              <w:t>Die Angegebene Page existiert nicht (</w:t>
            </w:r>
            <w:r>
              <w:t>Schritt 2</w:t>
            </w:r>
            <w:r w:rsidRPr="001D2A89">
              <w:t>)</w:t>
            </w:r>
          </w:p>
          <w:p w14:paraId="4DE17D8C" w14:textId="77777777" w:rsidR="00D41058" w:rsidRPr="001D2A89" w:rsidRDefault="00D41058" w:rsidP="004E6B55">
            <w:pPr>
              <w:pStyle w:val="Listenabsatz"/>
              <w:numPr>
                <w:ilvl w:val="0"/>
                <w:numId w:val="25"/>
              </w:numPr>
              <w:suppressAutoHyphens/>
              <w:spacing w:line="240" w:lineRule="auto"/>
            </w:pPr>
            <w:r w:rsidRPr="001D2A89">
              <w:t>Es gab ein</w:t>
            </w:r>
            <w:ins w:id="58" w:author="Georg Ninck" w:date="2017-11-12T12:01:00Z">
              <w:r w:rsidR="00B61FF8">
                <w:t>en</w:t>
              </w:r>
            </w:ins>
            <w:r w:rsidRPr="001D2A89">
              <w:t xml:space="preserve"> Fehler bei der Internet-Verbindung </w:t>
            </w:r>
          </w:p>
          <w:p w14:paraId="5E9A469D" w14:textId="77777777" w:rsidR="00D41058" w:rsidRDefault="00D41058" w:rsidP="004E6B55">
            <w:pPr>
              <w:pStyle w:val="Listenabsatz"/>
              <w:numPr>
                <w:ilvl w:val="0"/>
                <w:numId w:val="25"/>
              </w:numPr>
              <w:suppressAutoHyphens/>
              <w:spacing w:line="240" w:lineRule="auto"/>
            </w:pPr>
            <w:r w:rsidRPr="001D2A89">
              <w:t>Der Command wurde falsch eingegeben (Schritt 1)</w:t>
            </w:r>
          </w:p>
          <w:p w14:paraId="5F93DE4F" w14:textId="77777777" w:rsidR="00D41058" w:rsidRPr="001D2A89" w:rsidRDefault="00D41058" w:rsidP="004E6B55">
            <w:pPr>
              <w:pStyle w:val="Listenabsatz"/>
              <w:numPr>
                <w:ilvl w:val="0"/>
                <w:numId w:val="25"/>
              </w:numPr>
              <w:suppressAutoHyphens/>
              <w:spacing w:line="240" w:lineRule="auto"/>
            </w:pPr>
            <w:r>
              <w:t xml:space="preserve">Es gab ein Fehler bei der Zusammenstellung der Datei (Schritt 3) </w:t>
            </w:r>
          </w:p>
        </w:tc>
      </w:tr>
    </w:tbl>
    <w:p w14:paraId="76669039" w14:textId="77777777" w:rsidR="00D41058" w:rsidRDefault="004E6B55" w:rsidP="004E6B55">
      <w:pPr>
        <w:pStyle w:val="berschrift2"/>
      </w:pPr>
      <w:bookmarkStart w:id="59" w:name="_Toc497815348"/>
      <w:bookmarkEnd w:id="57"/>
      <w:r>
        <w:t>Anwendungsfall «Passwort ändern»</w:t>
      </w:r>
      <w:bookmarkEnd w:id="5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27"/>
        <w:gridCol w:w="7234"/>
      </w:tblGrid>
      <w:tr w:rsidR="004E6B55" w:rsidRPr="0095625F" w14:paraId="41A9A1BC" w14:textId="77777777" w:rsidTr="00631746">
        <w:tc>
          <w:tcPr>
            <w:tcW w:w="9061" w:type="dxa"/>
            <w:gridSpan w:val="2"/>
            <w:shd w:val="clear" w:color="auto" w:fill="D9D9D9"/>
          </w:tcPr>
          <w:p w14:paraId="57B7CFBE" w14:textId="77777777" w:rsidR="004E6B55" w:rsidRPr="0095625F" w:rsidRDefault="004E6B55" w:rsidP="00631746">
            <w:pPr>
              <w:rPr>
                <w:b/>
              </w:rPr>
            </w:pPr>
            <w:bookmarkStart w:id="60" w:name="_Hlk497814281"/>
            <w:r w:rsidRPr="0095625F">
              <w:rPr>
                <w:b/>
              </w:rPr>
              <w:t>Anwendungsfall „</w:t>
            </w:r>
            <w:r>
              <w:rPr>
                <w:b/>
              </w:rPr>
              <w:t>Passwort ändern</w:t>
            </w:r>
            <w:r w:rsidRPr="0095625F">
              <w:rPr>
                <w:b/>
              </w:rPr>
              <w:t>“</w:t>
            </w:r>
            <w:bookmarkEnd w:id="60"/>
          </w:p>
        </w:tc>
      </w:tr>
      <w:tr w:rsidR="004E6B55" w:rsidRPr="0095625F" w14:paraId="0B1D0C59" w14:textId="77777777" w:rsidTr="00631746">
        <w:tc>
          <w:tcPr>
            <w:tcW w:w="1827" w:type="dxa"/>
            <w:shd w:val="clear" w:color="auto" w:fill="auto"/>
          </w:tcPr>
          <w:p w14:paraId="23AE90DA" w14:textId="77777777" w:rsidR="004E6B55" w:rsidRPr="0095625F" w:rsidRDefault="004E6B55" w:rsidP="00631746">
            <w:r w:rsidRPr="0095625F">
              <w:t>Kurzbeschreibung</w:t>
            </w:r>
          </w:p>
        </w:tc>
        <w:tc>
          <w:tcPr>
            <w:tcW w:w="7234" w:type="dxa"/>
            <w:shd w:val="clear" w:color="auto" w:fill="auto"/>
          </w:tcPr>
          <w:p w14:paraId="7AF7AFB7" w14:textId="77777777" w:rsidR="004E6B55" w:rsidRPr="0095625F" w:rsidRDefault="004E6B55" w:rsidP="00631746">
            <w:r>
              <w:t>Der Benutzer ändert sein Passwort</w:t>
            </w:r>
          </w:p>
        </w:tc>
      </w:tr>
      <w:tr w:rsidR="004E6B55" w:rsidRPr="0095625F" w14:paraId="541CE46F" w14:textId="77777777" w:rsidTr="00631746">
        <w:tc>
          <w:tcPr>
            <w:tcW w:w="1827" w:type="dxa"/>
            <w:shd w:val="clear" w:color="auto" w:fill="auto"/>
          </w:tcPr>
          <w:p w14:paraId="746F7863" w14:textId="77777777" w:rsidR="004E6B55" w:rsidRPr="0095625F" w:rsidRDefault="004E6B55" w:rsidP="00631746">
            <w:r w:rsidRPr="0095625F">
              <w:t>Akteure</w:t>
            </w:r>
          </w:p>
        </w:tc>
        <w:tc>
          <w:tcPr>
            <w:tcW w:w="7234" w:type="dxa"/>
            <w:shd w:val="clear" w:color="auto" w:fill="auto"/>
          </w:tcPr>
          <w:p w14:paraId="736A67CC" w14:textId="77777777" w:rsidR="004E6B55" w:rsidRPr="0095625F" w:rsidRDefault="004E6B55" w:rsidP="00631746">
            <w:r>
              <w:t>Benutzer</w:t>
            </w:r>
          </w:p>
        </w:tc>
      </w:tr>
      <w:tr w:rsidR="004E6B55" w:rsidRPr="0095625F" w14:paraId="50E314E2" w14:textId="77777777" w:rsidTr="00631746">
        <w:tc>
          <w:tcPr>
            <w:tcW w:w="1827" w:type="dxa"/>
            <w:shd w:val="clear" w:color="auto" w:fill="auto"/>
          </w:tcPr>
          <w:p w14:paraId="737462BE" w14:textId="77777777" w:rsidR="004E6B55" w:rsidRPr="0095625F" w:rsidRDefault="004E6B55" w:rsidP="00631746">
            <w:r w:rsidRPr="0095625F">
              <w:lastRenderedPageBreak/>
              <w:t>Vorbedingungen</w:t>
            </w:r>
          </w:p>
        </w:tc>
        <w:tc>
          <w:tcPr>
            <w:tcW w:w="7234" w:type="dxa"/>
            <w:shd w:val="clear" w:color="auto" w:fill="auto"/>
          </w:tcPr>
          <w:p w14:paraId="52FD0CDB" w14:textId="77777777" w:rsidR="004E6B55" w:rsidRPr="0095625F" w:rsidRDefault="004E6B55" w:rsidP="00631746">
            <w:pPr>
              <w:rPr>
                <w:color w:val="4F81BD"/>
              </w:rPr>
            </w:pPr>
            <w:r>
              <w:t>Der Benutzer hat die Kommandozeile geöffnet.</w:t>
            </w:r>
          </w:p>
        </w:tc>
      </w:tr>
      <w:tr w:rsidR="004E6B55" w:rsidRPr="001D2A89" w14:paraId="680C9E9C" w14:textId="77777777" w:rsidTr="00631746">
        <w:tc>
          <w:tcPr>
            <w:tcW w:w="1827" w:type="dxa"/>
            <w:shd w:val="clear" w:color="auto" w:fill="auto"/>
          </w:tcPr>
          <w:p w14:paraId="32A50E73" w14:textId="77777777" w:rsidR="004E6B55" w:rsidRPr="0095625F" w:rsidRDefault="004E6B55" w:rsidP="00631746">
            <w:r w:rsidRPr="0095625F">
              <w:t>Ablauf</w:t>
            </w:r>
          </w:p>
        </w:tc>
        <w:tc>
          <w:tcPr>
            <w:tcW w:w="7234" w:type="dxa"/>
            <w:shd w:val="clear" w:color="auto" w:fill="auto"/>
          </w:tcPr>
          <w:p w14:paraId="01281E49" w14:textId="77777777" w:rsidR="004E6B55" w:rsidRDefault="004E6B55" w:rsidP="004E6B55">
            <w:pPr>
              <w:pStyle w:val="Listenabsatz"/>
              <w:numPr>
                <w:ilvl w:val="0"/>
                <w:numId w:val="31"/>
              </w:numPr>
              <w:suppressAutoHyphens/>
              <w:spacing w:line="240" w:lineRule="auto"/>
            </w:pPr>
            <w:r>
              <w:t>Der Benutzer gibt «change-password» ein</w:t>
            </w:r>
          </w:p>
          <w:p w14:paraId="7B1E7516" w14:textId="77777777" w:rsidR="004E6B55" w:rsidRDefault="004E6B55" w:rsidP="004E6B55">
            <w:pPr>
              <w:pStyle w:val="Listenabsatz"/>
              <w:numPr>
                <w:ilvl w:val="0"/>
                <w:numId w:val="31"/>
              </w:numPr>
              <w:suppressAutoHyphens/>
              <w:spacing w:line="240" w:lineRule="auto"/>
            </w:pPr>
            <w:r>
              <w:t>Das System fordert das alte Passwort</w:t>
            </w:r>
          </w:p>
          <w:p w14:paraId="5A7ED164" w14:textId="77777777" w:rsidR="004E6B55" w:rsidRDefault="004E6B55" w:rsidP="004E6B55">
            <w:pPr>
              <w:pStyle w:val="Listenabsatz"/>
              <w:numPr>
                <w:ilvl w:val="0"/>
                <w:numId w:val="31"/>
              </w:numPr>
              <w:suppressAutoHyphens/>
              <w:spacing w:line="240" w:lineRule="auto"/>
            </w:pPr>
            <w:r>
              <w:t>Der Benutzer gibt sein altes Passwort ein</w:t>
            </w:r>
          </w:p>
          <w:p w14:paraId="4E33CD35" w14:textId="77777777" w:rsidR="004E6B55" w:rsidRDefault="004E6B55" w:rsidP="004E6B55">
            <w:pPr>
              <w:pStyle w:val="Listenabsatz"/>
              <w:numPr>
                <w:ilvl w:val="0"/>
                <w:numId w:val="31"/>
              </w:numPr>
              <w:suppressAutoHyphens/>
              <w:spacing w:line="240" w:lineRule="auto"/>
            </w:pPr>
            <w:r>
              <w:t xml:space="preserve">Das System </w:t>
            </w:r>
            <w:ins w:id="61" w:author="Georg Ninck" w:date="2017-11-12T12:01:00Z">
              <w:r w:rsidR="00B61FF8">
                <w:t>b</w:t>
              </w:r>
            </w:ins>
            <w:del w:id="62" w:author="Georg Ninck" w:date="2017-11-12T12:01:00Z">
              <w:r w:rsidDel="00B61FF8">
                <w:delText>B</w:delText>
              </w:r>
            </w:del>
            <w:r>
              <w:t>estätig, dass das Passwort korrekt war und fordert das neue Passwort</w:t>
            </w:r>
          </w:p>
          <w:p w14:paraId="345448F7" w14:textId="77777777" w:rsidR="004E6B55" w:rsidRDefault="004E6B55" w:rsidP="004E6B55">
            <w:pPr>
              <w:pStyle w:val="Listenabsatz"/>
              <w:numPr>
                <w:ilvl w:val="0"/>
                <w:numId w:val="31"/>
              </w:numPr>
              <w:suppressAutoHyphens/>
              <w:spacing w:line="240" w:lineRule="auto"/>
            </w:pPr>
            <w:r>
              <w:t>Der Benutzer gibt sein neues Passwort an</w:t>
            </w:r>
          </w:p>
          <w:p w14:paraId="207FF5FD" w14:textId="77777777" w:rsidR="004E6B55" w:rsidRPr="001D2A89" w:rsidRDefault="004E6B55" w:rsidP="004E6B55">
            <w:pPr>
              <w:pStyle w:val="Listenabsatz"/>
              <w:numPr>
                <w:ilvl w:val="0"/>
                <w:numId w:val="31"/>
              </w:numPr>
              <w:suppressAutoHyphens/>
              <w:spacing w:line="240" w:lineRule="auto"/>
            </w:pPr>
            <w:r>
              <w:t>Das System speichert das neue Passwort</w:t>
            </w:r>
          </w:p>
        </w:tc>
      </w:tr>
      <w:tr w:rsidR="004E6B55" w:rsidRPr="001D2A89" w14:paraId="73A79C24" w14:textId="77777777" w:rsidTr="00631746">
        <w:tc>
          <w:tcPr>
            <w:tcW w:w="1827" w:type="dxa"/>
            <w:shd w:val="clear" w:color="auto" w:fill="auto"/>
          </w:tcPr>
          <w:p w14:paraId="472DAD40" w14:textId="77777777" w:rsidR="004E6B55" w:rsidRPr="0095625F" w:rsidRDefault="004E6B55" w:rsidP="00631746">
            <w:r w:rsidRPr="0095625F">
              <w:t>Resultat</w:t>
            </w:r>
          </w:p>
        </w:tc>
        <w:tc>
          <w:tcPr>
            <w:tcW w:w="7234" w:type="dxa"/>
            <w:shd w:val="clear" w:color="auto" w:fill="auto"/>
          </w:tcPr>
          <w:p w14:paraId="3E5C3D47" w14:textId="77777777" w:rsidR="004E6B55" w:rsidRPr="001D2A89" w:rsidRDefault="004E6B55" w:rsidP="00631746">
            <w:r>
              <w:t>Das Passwort des Benutzers wurde geändert</w:t>
            </w:r>
          </w:p>
        </w:tc>
      </w:tr>
      <w:tr w:rsidR="004E6B55" w:rsidRPr="001D2A89" w14:paraId="62DF69B4" w14:textId="77777777" w:rsidTr="00631746">
        <w:trPr>
          <w:trHeight w:val="70"/>
        </w:trPr>
        <w:tc>
          <w:tcPr>
            <w:tcW w:w="1827" w:type="dxa"/>
            <w:shd w:val="clear" w:color="auto" w:fill="auto"/>
          </w:tcPr>
          <w:p w14:paraId="001DF8A2" w14:textId="77777777" w:rsidR="004E6B55" w:rsidRPr="0095625F" w:rsidRDefault="004E6B55" w:rsidP="00631746">
            <w:r w:rsidRPr="0095625F">
              <w:t>Ausnahmen</w:t>
            </w:r>
          </w:p>
        </w:tc>
        <w:tc>
          <w:tcPr>
            <w:tcW w:w="7234" w:type="dxa"/>
            <w:shd w:val="clear" w:color="auto" w:fill="auto"/>
          </w:tcPr>
          <w:p w14:paraId="18D81387" w14:textId="77777777" w:rsidR="004E6B55" w:rsidRDefault="004E6B55" w:rsidP="004E6B55">
            <w:pPr>
              <w:pStyle w:val="Listenabsatz"/>
              <w:numPr>
                <w:ilvl w:val="0"/>
                <w:numId w:val="19"/>
              </w:numPr>
              <w:suppressAutoHyphens/>
              <w:spacing w:line="240" w:lineRule="auto"/>
            </w:pPr>
            <w:r w:rsidRPr="001D2A89">
              <w:t>Der Command wurde falsch eingegeben (Schritt 1</w:t>
            </w:r>
            <w:r>
              <w:t>)</w:t>
            </w:r>
          </w:p>
          <w:p w14:paraId="3471F01F" w14:textId="77777777" w:rsidR="004E6B55" w:rsidRDefault="004E6B55" w:rsidP="004E6B55">
            <w:pPr>
              <w:pStyle w:val="Listenabsatz"/>
              <w:numPr>
                <w:ilvl w:val="0"/>
                <w:numId w:val="19"/>
              </w:numPr>
              <w:suppressAutoHyphens/>
              <w:spacing w:line="240" w:lineRule="auto"/>
            </w:pPr>
            <w:r w:rsidRPr="001D2A89">
              <w:t>Es gab ein</w:t>
            </w:r>
            <w:ins w:id="63" w:author="Georg Ninck" w:date="2017-11-12T12:02:00Z">
              <w:r w:rsidR="00B61FF8">
                <w:t>en</w:t>
              </w:r>
            </w:ins>
            <w:r w:rsidRPr="001D2A89">
              <w:t xml:space="preserve"> Fehler bei der Internet-Verbindung</w:t>
            </w:r>
          </w:p>
          <w:p w14:paraId="1215A173" w14:textId="77777777" w:rsidR="004E6B55" w:rsidRPr="001D2A89" w:rsidRDefault="004E6B55" w:rsidP="004E6B55">
            <w:pPr>
              <w:pStyle w:val="Listenabsatz"/>
              <w:numPr>
                <w:ilvl w:val="0"/>
                <w:numId w:val="19"/>
              </w:numPr>
              <w:suppressAutoHyphens/>
              <w:spacing w:line="240" w:lineRule="auto"/>
            </w:pPr>
            <w:r>
              <w:t>Das alte Passwort ist falsch (Schritt 3)</w:t>
            </w:r>
          </w:p>
        </w:tc>
      </w:tr>
    </w:tbl>
    <w:p w14:paraId="2FE70FAF" w14:textId="77777777" w:rsidR="004E6B55" w:rsidRDefault="004E6B55" w:rsidP="004E6B55">
      <w:pPr>
        <w:pStyle w:val="berschrift2"/>
      </w:pPr>
      <w:bookmarkStart w:id="64" w:name="_Toc497815349"/>
      <w:r>
        <w:t>Anwendungsfall «Benutzer deaktivieren (löschen)»</w:t>
      </w:r>
      <w:bookmarkEnd w:id="6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27"/>
        <w:gridCol w:w="7234"/>
      </w:tblGrid>
      <w:tr w:rsidR="004E6B55" w:rsidRPr="0095625F" w14:paraId="268D79FA" w14:textId="77777777" w:rsidTr="00631746">
        <w:tc>
          <w:tcPr>
            <w:tcW w:w="9061" w:type="dxa"/>
            <w:gridSpan w:val="2"/>
            <w:shd w:val="clear" w:color="auto" w:fill="D9D9D9"/>
          </w:tcPr>
          <w:p w14:paraId="4E5178A0" w14:textId="77777777" w:rsidR="004E6B55" w:rsidRPr="0095625F" w:rsidRDefault="004E6B55" w:rsidP="00631746">
            <w:pPr>
              <w:rPr>
                <w:b/>
              </w:rPr>
            </w:pPr>
            <w:bookmarkStart w:id="65" w:name="_Hlk497814348"/>
            <w:r w:rsidRPr="0095625F">
              <w:rPr>
                <w:b/>
              </w:rPr>
              <w:t>Anwendungsfall „</w:t>
            </w:r>
            <w:r>
              <w:rPr>
                <w:b/>
              </w:rPr>
              <w:t>Benutzer deaktivieren (löschen)</w:t>
            </w:r>
            <w:r w:rsidRPr="0095625F">
              <w:rPr>
                <w:b/>
              </w:rPr>
              <w:t>“</w:t>
            </w:r>
            <w:bookmarkEnd w:id="65"/>
          </w:p>
        </w:tc>
      </w:tr>
      <w:tr w:rsidR="004E6B55" w:rsidRPr="0095625F" w14:paraId="0C9CE558" w14:textId="77777777" w:rsidTr="00631746">
        <w:tc>
          <w:tcPr>
            <w:tcW w:w="1827" w:type="dxa"/>
            <w:shd w:val="clear" w:color="auto" w:fill="auto"/>
          </w:tcPr>
          <w:p w14:paraId="1C8D3C39" w14:textId="77777777" w:rsidR="004E6B55" w:rsidRPr="0095625F" w:rsidRDefault="004E6B55" w:rsidP="00631746">
            <w:r w:rsidRPr="0095625F">
              <w:t>Kurzbeschreibung</w:t>
            </w:r>
          </w:p>
        </w:tc>
        <w:tc>
          <w:tcPr>
            <w:tcW w:w="7234" w:type="dxa"/>
            <w:shd w:val="clear" w:color="auto" w:fill="auto"/>
          </w:tcPr>
          <w:p w14:paraId="714C065C" w14:textId="77777777" w:rsidR="004E6B55" w:rsidRPr="0095625F" w:rsidRDefault="004E6B55" w:rsidP="00631746">
            <w:r>
              <w:t>Der Account des Benutzers wird deaktiviert (gelöscht)</w:t>
            </w:r>
          </w:p>
        </w:tc>
      </w:tr>
      <w:tr w:rsidR="004E6B55" w:rsidRPr="0095625F" w14:paraId="191D0A4B" w14:textId="77777777" w:rsidTr="00631746">
        <w:tc>
          <w:tcPr>
            <w:tcW w:w="1827" w:type="dxa"/>
            <w:shd w:val="clear" w:color="auto" w:fill="auto"/>
          </w:tcPr>
          <w:p w14:paraId="7A17266D" w14:textId="77777777" w:rsidR="004E6B55" w:rsidRPr="0095625F" w:rsidRDefault="004E6B55" w:rsidP="00631746">
            <w:r w:rsidRPr="0095625F">
              <w:t>Akteure</w:t>
            </w:r>
          </w:p>
        </w:tc>
        <w:tc>
          <w:tcPr>
            <w:tcW w:w="7234" w:type="dxa"/>
            <w:shd w:val="clear" w:color="auto" w:fill="auto"/>
          </w:tcPr>
          <w:p w14:paraId="652A0C0C" w14:textId="77777777" w:rsidR="004E6B55" w:rsidRPr="0095625F" w:rsidRDefault="004E6B55" w:rsidP="00631746">
            <w:r>
              <w:t>Benutzer</w:t>
            </w:r>
          </w:p>
        </w:tc>
      </w:tr>
      <w:tr w:rsidR="004E6B55" w:rsidRPr="0095625F" w14:paraId="15B0F47F" w14:textId="77777777" w:rsidTr="00631746">
        <w:tc>
          <w:tcPr>
            <w:tcW w:w="1827" w:type="dxa"/>
            <w:shd w:val="clear" w:color="auto" w:fill="auto"/>
          </w:tcPr>
          <w:p w14:paraId="0A20A23C" w14:textId="77777777" w:rsidR="004E6B55" w:rsidRPr="0095625F" w:rsidRDefault="004E6B55" w:rsidP="00631746">
            <w:r w:rsidRPr="0095625F">
              <w:t>Vorbedingungen</w:t>
            </w:r>
          </w:p>
        </w:tc>
        <w:tc>
          <w:tcPr>
            <w:tcW w:w="7234" w:type="dxa"/>
            <w:shd w:val="clear" w:color="auto" w:fill="auto"/>
          </w:tcPr>
          <w:p w14:paraId="20FC9A1C" w14:textId="77777777" w:rsidR="004E6B55" w:rsidRPr="0095625F" w:rsidRDefault="004E6B55" w:rsidP="00631746">
            <w:pPr>
              <w:rPr>
                <w:color w:val="4F81BD"/>
              </w:rPr>
            </w:pPr>
            <w:r>
              <w:t>Der Benutzer hat die Kommandozeile geöffnet.</w:t>
            </w:r>
          </w:p>
        </w:tc>
      </w:tr>
      <w:tr w:rsidR="004E6B55" w:rsidRPr="001D2A89" w14:paraId="64C1F2EC" w14:textId="77777777" w:rsidTr="00631746">
        <w:tc>
          <w:tcPr>
            <w:tcW w:w="1827" w:type="dxa"/>
            <w:shd w:val="clear" w:color="auto" w:fill="auto"/>
          </w:tcPr>
          <w:p w14:paraId="40A07B30" w14:textId="77777777" w:rsidR="004E6B55" w:rsidRPr="0095625F" w:rsidRDefault="004E6B55" w:rsidP="00631746">
            <w:r w:rsidRPr="0095625F">
              <w:t>Ablauf</w:t>
            </w:r>
          </w:p>
        </w:tc>
        <w:tc>
          <w:tcPr>
            <w:tcW w:w="7234" w:type="dxa"/>
            <w:shd w:val="clear" w:color="auto" w:fill="auto"/>
          </w:tcPr>
          <w:p w14:paraId="67A2AC1D" w14:textId="77777777" w:rsidR="004E6B55" w:rsidRDefault="004E6B55" w:rsidP="004E6B55">
            <w:pPr>
              <w:pStyle w:val="Listenabsatz"/>
              <w:numPr>
                <w:ilvl w:val="0"/>
                <w:numId w:val="32"/>
              </w:numPr>
              <w:suppressAutoHyphens/>
              <w:spacing w:line="240" w:lineRule="auto"/>
            </w:pPr>
            <w:r>
              <w:t>Der Benutzer gibt «del-account» ein</w:t>
            </w:r>
          </w:p>
          <w:p w14:paraId="66B1BFE8" w14:textId="77777777" w:rsidR="004E6B55" w:rsidRDefault="004E6B55" w:rsidP="004E6B55">
            <w:pPr>
              <w:pStyle w:val="Listenabsatz"/>
              <w:numPr>
                <w:ilvl w:val="0"/>
                <w:numId w:val="32"/>
              </w:numPr>
              <w:suppressAutoHyphens/>
              <w:spacing w:line="240" w:lineRule="auto"/>
            </w:pPr>
            <w:r>
              <w:t>Das System fordert das Passwort</w:t>
            </w:r>
          </w:p>
          <w:p w14:paraId="4C1C0C49" w14:textId="77777777" w:rsidR="004E6B55" w:rsidRDefault="004E6B55" w:rsidP="004E6B55">
            <w:pPr>
              <w:pStyle w:val="Listenabsatz"/>
              <w:numPr>
                <w:ilvl w:val="0"/>
                <w:numId w:val="32"/>
              </w:numPr>
              <w:suppressAutoHyphens/>
              <w:spacing w:line="240" w:lineRule="auto"/>
            </w:pPr>
            <w:r>
              <w:t>Der Benutzer gibt sein Passwort ein</w:t>
            </w:r>
          </w:p>
          <w:p w14:paraId="6B1020A9" w14:textId="77777777" w:rsidR="004E6B55" w:rsidRPr="001D2A89" w:rsidRDefault="004E6B55" w:rsidP="004E6B55">
            <w:pPr>
              <w:pStyle w:val="Listenabsatz"/>
              <w:numPr>
                <w:ilvl w:val="0"/>
                <w:numId w:val="32"/>
              </w:numPr>
              <w:suppressAutoHyphens/>
              <w:spacing w:line="240" w:lineRule="auto"/>
            </w:pPr>
            <w:r>
              <w:t>Das System deaktiviert den Account und sendet eine Bestätigung</w:t>
            </w:r>
          </w:p>
        </w:tc>
      </w:tr>
      <w:tr w:rsidR="004E6B55" w:rsidRPr="001D2A89" w14:paraId="063F87B3" w14:textId="77777777" w:rsidTr="00631746">
        <w:tc>
          <w:tcPr>
            <w:tcW w:w="1827" w:type="dxa"/>
            <w:shd w:val="clear" w:color="auto" w:fill="auto"/>
          </w:tcPr>
          <w:p w14:paraId="7F912790" w14:textId="77777777" w:rsidR="004E6B55" w:rsidRPr="0095625F" w:rsidRDefault="004E6B55" w:rsidP="00631746">
            <w:r w:rsidRPr="0095625F">
              <w:t>Resultat</w:t>
            </w:r>
          </w:p>
        </w:tc>
        <w:tc>
          <w:tcPr>
            <w:tcW w:w="7234" w:type="dxa"/>
            <w:shd w:val="clear" w:color="auto" w:fill="auto"/>
          </w:tcPr>
          <w:p w14:paraId="7EA7CBBA" w14:textId="77777777" w:rsidR="004E6B55" w:rsidRPr="001D2A89" w:rsidRDefault="004E6B55" w:rsidP="00631746">
            <w:r>
              <w:t>Der Account des Benutzers wurde deaktiviert (gelöscht)</w:t>
            </w:r>
          </w:p>
        </w:tc>
      </w:tr>
      <w:tr w:rsidR="004E6B55" w:rsidRPr="001D2A89" w14:paraId="7B07B27E" w14:textId="77777777" w:rsidTr="00631746">
        <w:trPr>
          <w:trHeight w:val="70"/>
        </w:trPr>
        <w:tc>
          <w:tcPr>
            <w:tcW w:w="1827" w:type="dxa"/>
            <w:shd w:val="clear" w:color="auto" w:fill="auto"/>
          </w:tcPr>
          <w:p w14:paraId="4E458B82" w14:textId="77777777" w:rsidR="004E6B55" w:rsidRPr="0095625F" w:rsidRDefault="004E6B55" w:rsidP="00631746">
            <w:r w:rsidRPr="0095625F">
              <w:t>Ausnahmen</w:t>
            </w:r>
          </w:p>
        </w:tc>
        <w:tc>
          <w:tcPr>
            <w:tcW w:w="7234" w:type="dxa"/>
            <w:shd w:val="clear" w:color="auto" w:fill="auto"/>
          </w:tcPr>
          <w:p w14:paraId="5D05DDE1" w14:textId="77777777" w:rsidR="004E6B55" w:rsidRDefault="004E6B55" w:rsidP="004E6B55">
            <w:pPr>
              <w:pStyle w:val="Listenabsatz"/>
              <w:numPr>
                <w:ilvl w:val="0"/>
                <w:numId w:val="33"/>
              </w:numPr>
              <w:suppressAutoHyphens/>
              <w:spacing w:line="240" w:lineRule="auto"/>
            </w:pPr>
            <w:r w:rsidRPr="001D2A89">
              <w:t>Der Command wurde falsch eingegeben (Schritt 1</w:t>
            </w:r>
            <w:r>
              <w:t>)</w:t>
            </w:r>
          </w:p>
          <w:p w14:paraId="451DF0E8" w14:textId="77777777" w:rsidR="004E6B55" w:rsidRDefault="004E6B55" w:rsidP="004E6B55">
            <w:pPr>
              <w:pStyle w:val="Listenabsatz"/>
              <w:numPr>
                <w:ilvl w:val="0"/>
                <w:numId w:val="33"/>
              </w:numPr>
              <w:suppressAutoHyphens/>
              <w:spacing w:line="240" w:lineRule="auto"/>
            </w:pPr>
            <w:r w:rsidRPr="001D2A89">
              <w:t>Es gab ein</w:t>
            </w:r>
            <w:ins w:id="66" w:author="Georg Ninck" w:date="2017-11-12T12:02:00Z">
              <w:r w:rsidR="00B61FF8">
                <w:t>en</w:t>
              </w:r>
            </w:ins>
            <w:r w:rsidRPr="001D2A89">
              <w:t xml:space="preserve"> Fehler bei der Internet-Verbindung</w:t>
            </w:r>
          </w:p>
          <w:p w14:paraId="28AFCAE6" w14:textId="77777777" w:rsidR="004E6B55" w:rsidRPr="001D2A89" w:rsidRDefault="004E6B55" w:rsidP="004E6B55">
            <w:pPr>
              <w:pStyle w:val="Listenabsatz"/>
              <w:numPr>
                <w:ilvl w:val="0"/>
                <w:numId w:val="33"/>
              </w:numPr>
              <w:suppressAutoHyphens/>
              <w:spacing w:line="240" w:lineRule="auto"/>
            </w:pPr>
            <w:r>
              <w:t>Das Passwort ist falsch (Schritt 3)</w:t>
            </w:r>
          </w:p>
        </w:tc>
      </w:tr>
    </w:tbl>
    <w:p w14:paraId="71577CEA" w14:textId="77777777" w:rsidR="004E6B55" w:rsidRDefault="004E6B55" w:rsidP="004E6B55">
      <w:pPr>
        <w:pStyle w:val="berschrift2"/>
      </w:pPr>
      <w:bookmarkStart w:id="67" w:name="_Toc497815350"/>
      <w:r>
        <w:t>Anwendungsfall «Benutzer reaktivieren»</w:t>
      </w:r>
      <w:bookmarkEnd w:id="6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27"/>
        <w:gridCol w:w="7234"/>
      </w:tblGrid>
      <w:tr w:rsidR="004E6B55" w:rsidRPr="0095625F" w14:paraId="322BA1F5" w14:textId="77777777" w:rsidTr="00631746">
        <w:tc>
          <w:tcPr>
            <w:tcW w:w="9061" w:type="dxa"/>
            <w:gridSpan w:val="2"/>
            <w:shd w:val="clear" w:color="auto" w:fill="D9D9D9"/>
          </w:tcPr>
          <w:p w14:paraId="446001A3" w14:textId="77777777" w:rsidR="004E6B55" w:rsidRPr="0095625F" w:rsidRDefault="004E6B55" w:rsidP="00631746">
            <w:pPr>
              <w:rPr>
                <w:b/>
              </w:rPr>
            </w:pPr>
            <w:bookmarkStart w:id="68" w:name="_Hlk497814366"/>
            <w:r w:rsidRPr="0095625F">
              <w:rPr>
                <w:b/>
              </w:rPr>
              <w:t>Anwendungsfall „</w:t>
            </w:r>
            <w:r>
              <w:rPr>
                <w:b/>
              </w:rPr>
              <w:t>Benutzer reaktivieren</w:t>
            </w:r>
            <w:r w:rsidRPr="0095625F">
              <w:rPr>
                <w:b/>
              </w:rPr>
              <w:t>“</w:t>
            </w:r>
            <w:bookmarkEnd w:id="68"/>
          </w:p>
        </w:tc>
      </w:tr>
      <w:tr w:rsidR="004E6B55" w:rsidRPr="0095625F" w14:paraId="6C639A32" w14:textId="77777777" w:rsidTr="00631746">
        <w:tc>
          <w:tcPr>
            <w:tcW w:w="1827" w:type="dxa"/>
            <w:shd w:val="clear" w:color="auto" w:fill="auto"/>
          </w:tcPr>
          <w:p w14:paraId="4EF10261" w14:textId="77777777" w:rsidR="004E6B55" w:rsidRPr="0095625F" w:rsidRDefault="004E6B55" w:rsidP="00631746">
            <w:r w:rsidRPr="0095625F">
              <w:t>Kurzbeschreibung</w:t>
            </w:r>
          </w:p>
        </w:tc>
        <w:tc>
          <w:tcPr>
            <w:tcW w:w="7234" w:type="dxa"/>
            <w:shd w:val="clear" w:color="auto" w:fill="auto"/>
          </w:tcPr>
          <w:p w14:paraId="0EF51CEE" w14:textId="77777777" w:rsidR="004E6B55" w:rsidRPr="0095625F" w:rsidRDefault="004E6B55" w:rsidP="00631746">
            <w:r>
              <w:t>Der Benutzer reaktiviert seinen Account</w:t>
            </w:r>
          </w:p>
        </w:tc>
      </w:tr>
      <w:tr w:rsidR="004E6B55" w:rsidRPr="0095625F" w14:paraId="74654928" w14:textId="77777777" w:rsidTr="00631746">
        <w:tc>
          <w:tcPr>
            <w:tcW w:w="1827" w:type="dxa"/>
            <w:shd w:val="clear" w:color="auto" w:fill="auto"/>
          </w:tcPr>
          <w:p w14:paraId="441F51CC" w14:textId="77777777" w:rsidR="004E6B55" w:rsidRPr="0095625F" w:rsidRDefault="004E6B55" w:rsidP="00631746">
            <w:r w:rsidRPr="0095625F">
              <w:t>Akteure</w:t>
            </w:r>
          </w:p>
        </w:tc>
        <w:tc>
          <w:tcPr>
            <w:tcW w:w="7234" w:type="dxa"/>
            <w:shd w:val="clear" w:color="auto" w:fill="auto"/>
          </w:tcPr>
          <w:p w14:paraId="0091CCAA" w14:textId="77777777" w:rsidR="004E6B55" w:rsidRPr="0095625F" w:rsidRDefault="004E6B55" w:rsidP="00631746">
            <w:r>
              <w:t>Benutzer</w:t>
            </w:r>
          </w:p>
        </w:tc>
      </w:tr>
      <w:tr w:rsidR="004E6B55" w:rsidRPr="0095625F" w14:paraId="6843C599" w14:textId="77777777" w:rsidTr="00631746">
        <w:tc>
          <w:tcPr>
            <w:tcW w:w="1827" w:type="dxa"/>
            <w:shd w:val="clear" w:color="auto" w:fill="auto"/>
          </w:tcPr>
          <w:p w14:paraId="6CB47499" w14:textId="77777777" w:rsidR="004E6B55" w:rsidRPr="0095625F" w:rsidRDefault="004E6B55" w:rsidP="00631746">
            <w:r w:rsidRPr="0095625F">
              <w:t>Vorbedingungen</w:t>
            </w:r>
          </w:p>
        </w:tc>
        <w:tc>
          <w:tcPr>
            <w:tcW w:w="7234" w:type="dxa"/>
            <w:shd w:val="clear" w:color="auto" w:fill="auto"/>
          </w:tcPr>
          <w:p w14:paraId="61E9FAB4" w14:textId="77777777" w:rsidR="004E6B55" w:rsidRPr="0095625F" w:rsidRDefault="004E6B55" w:rsidP="00631746">
            <w:pPr>
              <w:rPr>
                <w:color w:val="4F81BD"/>
              </w:rPr>
            </w:pPr>
            <w:r>
              <w:t>Der Benutzer hat die Kommandozeile geöffnet.</w:t>
            </w:r>
            <w:r>
              <w:br/>
              <w:t xml:space="preserve">Der Benutzer hat sein Account deaktiviert (gelöscht). Siehe </w:t>
            </w:r>
            <w:r w:rsidRPr="004A1028">
              <w:t>Anwendungsfall „Benutzer deaktivieren (löschen)“</w:t>
            </w:r>
          </w:p>
        </w:tc>
      </w:tr>
      <w:tr w:rsidR="004E6B55" w:rsidRPr="001D2A89" w14:paraId="02737EC6" w14:textId="77777777" w:rsidTr="00631746">
        <w:tc>
          <w:tcPr>
            <w:tcW w:w="1827" w:type="dxa"/>
            <w:shd w:val="clear" w:color="auto" w:fill="auto"/>
          </w:tcPr>
          <w:p w14:paraId="0B00623D" w14:textId="77777777" w:rsidR="004E6B55" w:rsidRPr="0095625F" w:rsidRDefault="004E6B55" w:rsidP="00631746">
            <w:r w:rsidRPr="0095625F">
              <w:t>Ablauf</w:t>
            </w:r>
          </w:p>
        </w:tc>
        <w:tc>
          <w:tcPr>
            <w:tcW w:w="7234" w:type="dxa"/>
            <w:shd w:val="clear" w:color="auto" w:fill="auto"/>
          </w:tcPr>
          <w:p w14:paraId="28C587F7" w14:textId="77777777" w:rsidR="004E6B55" w:rsidRDefault="004E6B55" w:rsidP="004E6B55">
            <w:pPr>
              <w:pStyle w:val="Listenabsatz"/>
              <w:numPr>
                <w:ilvl w:val="0"/>
                <w:numId w:val="34"/>
              </w:numPr>
              <w:suppressAutoHyphens/>
              <w:spacing w:line="240" w:lineRule="auto"/>
            </w:pPr>
            <w:r>
              <w:t>Der Benutzer gibt «activate-account»</w:t>
            </w:r>
          </w:p>
          <w:p w14:paraId="3CFDE559" w14:textId="77777777" w:rsidR="004E6B55" w:rsidRDefault="004E6B55" w:rsidP="004E6B55">
            <w:pPr>
              <w:pStyle w:val="Listenabsatz"/>
              <w:numPr>
                <w:ilvl w:val="0"/>
                <w:numId w:val="34"/>
              </w:numPr>
              <w:suppressAutoHyphens/>
              <w:spacing w:line="240" w:lineRule="auto"/>
            </w:pPr>
            <w:r>
              <w:t xml:space="preserve">Das System durchsucht die Datenbank nach dem Benutzer und überprüft, ob dieser </w:t>
            </w:r>
            <w:commentRangeStart w:id="69"/>
            <w:r>
              <w:t xml:space="preserve">länger als 2 Wochen deaktiviert </w:t>
            </w:r>
            <w:commentRangeEnd w:id="69"/>
            <w:r w:rsidR="001906F5">
              <w:rPr>
                <w:rStyle w:val="Kommentarzeichen"/>
              </w:rPr>
              <w:commentReference w:id="69"/>
            </w:r>
            <w:r>
              <w:t>(gelöscht) ist</w:t>
            </w:r>
          </w:p>
          <w:p w14:paraId="73546045" w14:textId="77777777" w:rsidR="004E6B55" w:rsidRDefault="004E6B55" w:rsidP="004E6B55">
            <w:pPr>
              <w:pStyle w:val="Listenabsatz"/>
              <w:numPr>
                <w:ilvl w:val="0"/>
                <w:numId w:val="34"/>
              </w:numPr>
              <w:suppressAutoHyphens/>
              <w:spacing w:line="240" w:lineRule="auto"/>
            </w:pPr>
            <w:r>
              <w:t>Das System fordert das Passwort</w:t>
            </w:r>
          </w:p>
          <w:p w14:paraId="06FE2836" w14:textId="77777777" w:rsidR="004E6B55" w:rsidRDefault="004E6B55" w:rsidP="004E6B55">
            <w:pPr>
              <w:pStyle w:val="Listenabsatz"/>
              <w:numPr>
                <w:ilvl w:val="0"/>
                <w:numId w:val="34"/>
              </w:numPr>
              <w:suppressAutoHyphens/>
              <w:spacing w:line="240" w:lineRule="auto"/>
            </w:pPr>
            <w:r>
              <w:t>Der Benutzer gibt sein Passwort ein</w:t>
            </w:r>
          </w:p>
          <w:p w14:paraId="5F595DE2" w14:textId="77777777" w:rsidR="004E6B55" w:rsidRPr="001D2A89" w:rsidRDefault="004E6B55" w:rsidP="004E6B55">
            <w:pPr>
              <w:pStyle w:val="Listenabsatz"/>
              <w:numPr>
                <w:ilvl w:val="0"/>
                <w:numId w:val="34"/>
              </w:numPr>
              <w:suppressAutoHyphens/>
              <w:spacing w:line="240" w:lineRule="auto"/>
            </w:pPr>
            <w:r>
              <w:t>Das System reaktiviert den Account und sendet eine Bestätigung</w:t>
            </w:r>
          </w:p>
        </w:tc>
      </w:tr>
      <w:tr w:rsidR="004E6B55" w:rsidRPr="001D2A89" w14:paraId="5229096E" w14:textId="77777777" w:rsidTr="00631746">
        <w:tc>
          <w:tcPr>
            <w:tcW w:w="1827" w:type="dxa"/>
            <w:shd w:val="clear" w:color="auto" w:fill="auto"/>
          </w:tcPr>
          <w:p w14:paraId="23D312FA" w14:textId="77777777" w:rsidR="004E6B55" w:rsidRPr="0095625F" w:rsidRDefault="004E6B55" w:rsidP="00631746">
            <w:r w:rsidRPr="0095625F">
              <w:t>Resultat</w:t>
            </w:r>
          </w:p>
        </w:tc>
        <w:tc>
          <w:tcPr>
            <w:tcW w:w="7234" w:type="dxa"/>
            <w:shd w:val="clear" w:color="auto" w:fill="auto"/>
          </w:tcPr>
          <w:p w14:paraId="738BB844" w14:textId="77777777" w:rsidR="004E6B55" w:rsidRPr="001D2A89" w:rsidRDefault="004E6B55" w:rsidP="00631746">
            <w:r>
              <w:t>Der Account des Benutzers wurde reaktiviert</w:t>
            </w:r>
          </w:p>
        </w:tc>
      </w:tr>
      <w:tr w:rsidR="004E6B55" w:rsidRPr="001D2A89" w14:paraId="60A4BB35" w14:textId="77777777" w:rsidTr="00631746">
        <w:trPr>
          <w:trHeight w:val="70"/>
        </w:trPr>
        <w:tc>
          <w:tcPr>
            <w:tcW w:w="1827" w:type="dxa"/>
            <w:shd w:val="clear" w:color="auto" w:fill="auto"/>
          </w:tcPr>
          <w:p w14:paraId="0B5B9D34" w14:textId="77777777" w:rsidR="004E6B55" w:rsidRPr="0095625F" w:rsidRDefault="004E6B55" w:rsidP="00631746">
            <w:r w:rsidRPr="0095625F">
              <w:t>Ausnahmen</w:t>
            </w:r>
          </w:p>
        </w:tc>
        <w:tc>
          <w:tcPr>
            <w:tcW w:w="7234" w:type="dxa"/>
            <w:shd w:val="clear" w:color="auto" w:fill="auto"/>
          </w:tcPr>
          <w:p w14:paraId="54AA7801" w14:textId="77777777" w:rsidR="004E6B55" w:rsidRDefault="004E6B55" w:rsidP="004E6B55">
            <w:pPr>
              <w:pStyle w:val="Listenabsatz"/>
              <w:numPr>
                <w:ilvl w:val="0"/>
                <w:numId w:val="19"/>
              </w:numPr>
              <w:suppressAutoHyphens/>
              <w:spacing w:line="240" w:lineRule="auto"/>
            </w:pPr>
            <w:r w:rsidRPr="001D2A89">
              <w:t>Der Command wurde falsch eingegeben (Schritt 1</w:t>
            </w:r>
            <w:r>
              <w:t>)</w:t>
            </w:r>
          </w:p>
          <w:p w14:paraId="2ACAAD55" w14:textId="77777777" w:rsidR="004E6B55" w:rsidRDefault="004E6B55" w:rsidP="004E6B55">
            <w:pPr>
              <w:pStyle w:val="Listenabsatz"/>
              <w:numPr>
                <w:ilvl w:val="0"/>
                <w:numId w:val="19"/>
              </w:numPr>
              <w:suppressAutoHyphens/>
              <w:spacing w:line="240" w:lineRule="auto"/>
            </w:pPr>
            <w:r w:rsidRPr="001D2A89">
              <w:t>Es gab ein</w:t>
            </w:r>
            <w:ins w:id="70" w:author="Georg Ninck" w:date="2017-11-12T12:02:00Z">
              <w:r w:rsidR="00B61FF8">
                <w:t>en</w:t>
              </w:r>
            </w:ins>
            <w:r w:rsidRPr="001D2A89">
              <w:t xml:space="preserve"> Fehler bei der Internet-Verbindung</w:t>
            </w:r>
          </w:p>
          <w:p w14:paraId="3C687018" w14:textId="77777777" w:rsidR="004E6B55" w:rsidRDefault="004E6B55" w:rsidP="004E6B55">
            <w:pPr>
              <w:pStyle w:val="Listenabsatz"/>
              <w:numPr>
                <w:ilvl w:val="0"/>
                <w:numId w:val="19"/>
              </w:numPr>
              <w:suppressAutoHyphens/>
              <w:spacing w:line="240" w:lineRule="auto"/>
            </w:pPr>
            <w:r>
              <w:t>Das Passwort ist falsch (Schritt 4)</w:t>
            </w:r>
          </w:p>
          <w:p w14:paraId="0DA116DF" w14:textId="77777777" w:rsidR="004E6B55" w:rsidRDefault="004E6B55" w:rsidP="004E6B55">
            <w:pPr>
              <w:pStyle w:val="Listenabsatz"/>
              <w:numPr>
                <w:ilvl w:val="0"/>
                <w:numId w:val="19"/>
              </w:numPr>
              <w:suppressAutoHyphens/>
              <w:spacing w:line="240" w:lineRule="auto"/>
            </w:pPr>
            <w:r>
              <w:t>Der Benutzer wurde nicht deaktiviert (gelöscht)</w:t>
            </w:r>
          </w:p>
          <w:p w14:paraId="77F72DCB" w14:textId="77777777" w:rsidR="004E6B55" w:rsidRPr="001D2A89" w:rsidRDefault="004E6B55" w:rsidP="004E6B55">
            <w:pPr>
              <w:pStyle w:val="Listenabsatz"/>
              <w:numPr>
                <w:ilvl w:val="0"/>
                <w:numId w:val="19"/>
              </w:numPr>
              <w:suppressAutoHyphens/>
              <w:spacing w:line="240" w:lineRule="auto"/>
            </w:pPr>
            <w:r>
              <w:lastRenderedPageBreak/>
              <w:t>Der Account ist länger als 2 Wochen deaktiviert (gelöscht) (Schritt 2)</w:t>
            </w:r>
          </w:p>
        </w:tc>
      </w:tr>
    </w:tbl>
    <w:p w14:paraId="2AAEC0D7" w14:textId="77777777" w:rsidR="00D41058" w:rsidRDefault="00D41058">
      <w:pPr>
        <w:spacing w:line="240" w:lineRule="auto"/>
      </w:pPr>
      <w:r>
        <w:lastRenderedPageBreak/>
        <w:br w:type="page"/>
      </w:r>
    </w:p>
    <w:p w14:paraId="0D28B0C1" w14:textId="77777777" w:rsidR="001C2C16" w:rsidRDefault="00CF6CC7">
      <w:pPr>
        <w:pStyle w:val="berschrift1"/>
        <w:tabs>
          <w:tab w:val="clear" w:pos="850"/>
          <w:tab w:val="left" w:pos="432"/>
        </w:tabs>
        <w:suppressAutoHyphens/>
        <w:spacing w:before="0" w:after="283" w:line="240" w:lineRule="auto"/>
      </w:pPr>
      <w:bookmarkStart w:id="71" w:name="_Toc286322564"/>
      <w:bookmarkStart w:id="72" w:name="_Toc497815351"/>
      <w:commentRangeStart w:id="73"/>
      <w:r>
        <w:lastRenderedPageBreak/>
        <w:t>Benutzerschnittstelle</w:t>
      </w:r>
      <w:bookmarkEnd w:id="71"/>
      <w:bookmarkEnd w:id="72"/>
      <w:commentRangeEnd w:id="73"/>
      <w:r w:rsidR="00B61FF8">
        <w:rPr>
          <w:rStyle w:val="Kommentarzeichen"/>
          <w:rFonts w:cs="Times New Roman"/>
          <w:b w:val="0"/>
          <w:bCs w:val="0"/>
          <w:kern w:val="0"/>
        </w:rPr>
        <w:commentReference w:id="73"/>
      </w:r>
    </w:p>
    <w:p w14:paraId="6D119BE0" w14:textId="77777777" w:rsidR="001C2C16" w:rsidRDefault="00EB3462" w:rsidP="00EB3462">
      <w:pPr>
        <w:jc w:val="center"/>
      </w:pPr>
      <w:r>
        <w:rPr>
          <w:noProof/>
        </w:rPr>
        <w:drawing>
          <wp:inline distT="0" distB="0" distL="0" distR="0" wp14:anchorId="46C11F3A" wp14:editId="79D7CC68">
            <wp:extent cx="5547360" cy="4126121"/>
            <wp:effectExtent l="0" t="0" r="0" b="825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2787" cy="413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D051" w14:textId="77777777" w:rsidR="00EB3462" w:rsidRDefault="00EB3462" w:rsidP="00430C13">
      <w:pPr>
        <w:spacing w:after="240"/>
        <w:jc w:val="center"/>
      </w:pPr>
      <w:r>
        <w:rPr>
          <w:noProof/>
        </w:rPr>
        <w:drawing>
          <wp:inline distT="0" distB="0" distL="0" distR="0" wp14:anchorId="66C9B7E7" wp14:editId="63A0F826">
            <wp:extent cx="5760085" cy="4096385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9BA7" w14:textId="77777777" w:rsidR="0062715D" w:rsidRDefault="00EB3462" w:rsidP="00EB3462">
      <w:pPr>
        <w:spacing w:after="360"/>
        <w:jc w:val="center"/>
      </w:pPr>
      <w:r>
        <w:rPr>
          <w:noProof/>
        </w:rPr>
        <w:lastRenderedPageBreak/>
        <w:drawing>
          <wp:inline distT="0" distB="0" distL="0" distR="0" wp14:anchorId="315CC4D7" wp14:editId="4EF82952">
            <wp:extent cx="3684270" cy="2385373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5381" cy="23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228C" w14:textId="77777777" w:rsidR="0062715D" w:rsidRDefault="0062715D" w:rsidP="0062715D">
      <w:pPr>
        <w:pStyle w:val="TextCDB"/>
      </w:pPr>
      <w:r>
        <w:br w:type="page"/>
      </w:r>
    </w:p>
    <w:p w14:paraId="3E671646" w14:textId="77777777" w:rsidR="001C2C16" w:rsidRDefault="00CF6CC7">
      <w:pPr>
        <w:pStyle w:val="berschrift1"/>
        <w:tabs>
          <w:tab w:val="clear" w:pos="850"/>
          <w:tab w:val="left" w:pos="432"/>
        </w:tabs>
        <w:suppressAutoHyphens/>
        <w:spacing w:before="0" w:after="283" w:line="240" w:lineRule="auto"/>
      </w:pPr>
      <w:bookmarkStart w:id="74" w:name="_Toc286322565"/>
      <w:bookmarkStart w:id="75" w:name="_Toc497815352"/>
      <w:commentRangeStart w:id="76"/>
      <w:r>
        <w:lastRenderedPageBreak/>
        <w:t>Systemarchitektur</w:t>
      </w:r>
      <w:bookmarkEnd w:id="74"/>
      <w:bookmarkEnd w:id="75"/>
      <w:commentRangeEnd w:id="76"/>
      <w:r w:rsidR="001906F5">
        <w:rPr>
          <w:rStyle w:val="Kommentarzeichen"/>
          <w:rFonts w:cs="Times New Roman"/>
          <w:b w:val="0"/>
          <w:bCs w:val="0"/>
          <w:kern w:val="0"/>
        </w:rPr>
        <w:commentReference w:id="76"/>
      </w:r>
    </w:p>
    <w:p w14:paraId="13CE44DD" w14:textId="77777777" w:rsidR="001C2C16" w:rsidRDefault="00CF6CC7">
      <w:pPr>
        <w:pStyle w:val="berschrift2"/>
        <w:tabs>
          <w:tab w:val="clear" w:pos="850"/>
          <w:tab w:val="num" w:pos="576"/>
        </w:tabs>
        <w:suppressAutoHyphens/>
        <w:spacing w:before="0" w:after="0" w:line="240" w:lineRule="auto"/>
      </w:pPr>
      <w:bookmarkStart w:id="77" w:name="_Ref286153827"/>
      <w:bookmarkStart w:id="78" w:name="_Toc286322566"/>
      <w:bookmarkStart w:id="79" w:name="_Toc497815353"/>
      <w:r>
        <w:t>Gliederung der Lösung</w:t>
      </w:r>
      <w:bookmarkEnd w:id="77"/>
      <w:bookmarkEnd w:id="78"/>
      <w:bookmarkEnd w:id="79"/>
    </w:p>
    <w:p w14:paraId="6B34860F" w14:textId="77777777" w:rsidR="00E457B0" w:rsidRDefault="00E457B0" w:rsidP="0062715D">
      <w:pPr>
        <w:pStyle w:val="berschrift3"/>
        <w:numPr>
          <w:ilvl w:val="2"/>
          <w:numId w:val="17"/>
        </w:numPr>
      </w:pPr>
      <w:bookmarkStart w:id="80" w:name="_Toc497815354"/>
      <w:r>
        <w:t>Application-Layers</w:t>
      </w:r>
      <w:bookmarkEnd w:id="80"/>
    </w:p>
    <w:p w14:paraId="5907DAFE" w14:textId="77777777" w:rsidR="00E457B0" w:rsidRDefault="00E457B0" w:rsidP="00E457B0">
      <w:pPr>
        <w:pStyle w:val="Textkrper"/>
      </w:pPr>
      <w:r>
        <w:t>Unsere Applikation ist in</w:t>
      </w:r>
      <w:r w:rsidR="00B0669F">
        <w:t xml:space="preserve"> vier Schichten unterteilt. Zu O</w:t>
      </w:r>
      <w:r>
        <w:t>berst ist die Darstellungsschicht. Diese wird jedoch nur zu Test- und Präsentationszwecken erstellt. Dann kommt der API-Controller welcher die Schnittstelle zwischen UI und Backend bildet. Der API-Controller kommuniziert mit der Businesslogik-Schicht. Diese wied</w:t>
      </w:r>
      <w:r w:rsidR="00B0669F">
        <w:t>e</w:t>
      </w:r>
      <w:r>
        <w:t>rum greift auf die Datenbank-Schicht. Die Datenbank-Schicht ist die unterste Schicht.</w:t>
      </w:r>
    </w:p>
    <w:p w14:paraId="1D6931B2" w14:textId="77777777" w:rsidR="00E457B0" w:rsidRDefault="00E457B0" w:rsidP="0062715D">
      <w:pPr>
        <w:pStyle w:val="berschrift3"/>
        <w:numPr>
          <w:ilvl w:val="2"/>
          <w:numId w:val="17"/>
        </w:numPr>
      </w:pPr>
      <w:bookmarkStart w:id="81" w:name="_Toc497815355"/>
      <w:r>
        <w:t>Pakete</w:t>
      </w:r>
      <w:bookmarkEnd w:id="81"/>
    </w:p>
    <w:p w14:paraId="67A430F6" w14:textId="77777777" w:rsidR="00E457B0" w:rsidRDefault="00E457B0" w:rsidP="00E457B0">
      <w:pPr>
        <w:pStyle w:val="Textkrper"/>
      </w:pPr>
      <w:r>
        <w:t>Die Pakete sind stark an den Schichten orientiert. Zusätzlich gibt es Hilfspakete, welche die Arbeiten auf den verschiedenen Schichten unterstützen. Sie wurden abgespalten, da es technische Aufgaben sind</w:t>
      </w:r>
      <w:ins w:id="82" w:author="Georg Ninck" w:date="2017-11-12T12:04:00Z">
        <w:r w:rsidR="00B61FF8">
          <w:t>,</w:t>
        </w:r>
      </w:ins>
      <w:r>
        <w:t xml:space="preserve"> welche man in Zukunft eventuell austauschen möchte. Folgend sind die Pakete aufegelistet und die jeweiligen Aufgaben kurz beschrieben.</w:t>
      </w:r>
    </w:p>
    <w:p w14:paraId="20F72928" w14:textId="77777777" w:rsidR="00E457B0" w:rsidRPr="00B0669F" w:rsidRDefault="00B0669F" w:rsidP="00B0669F">
      <w:pPr>
        <w:pStyle w:val="berschriftVier"/>
      </w:pPr>
      <w:r>
        <w:t>Ui</w:t>
      </w:r>
    </w:p>
    <w:p w14:paraId="44F2AA90" w14:textId="77777777" w:rsidR="00E457B0" w:rsidRDefault="00E457B0" w:rsidP="00B0669F">
      <w:pPr>
        <w:pStyle w:val="Textkrper"/>
        <w:spacing w:line="260" w:lineRule="atLeast"/>
      </w:pPr>
      <w:r>
        <w:t>Das Paket „ui“ ist zuständig</w:t>
      </w:r>
      <w:ins w:id="83" w:author="Georg Ninck" w:date="2017-11-12T12:04:00Z">
        <w:r w:rsidR="00B61FF8">
          <w:t>,</w:t>
        </w:r>
      </w:ins>
      <w:r>
        <w:t xml:space="preserve"> die Darstellungsschicht zu bedienen. </w:t>
      </w:r>
    </w:p>
    <w:p w14:paraId="2C8637A5" w14:textId="77777777" w:rsidR="00E457B0" w:rsidRDefault="00B0669F" w:rsidP="00B0669F">
      <w:pPr>
        <w:pStyle w:val="berschriftVier"/>
      </w:pPr>
      <w:r>
        <w:t>Api</w:t>
      </w:r>
    </w:p>
    <w:p w14:paraId="34118CE9" w14:textId="77777777" w:rsidR="00E457B0" w:rsidRDefault="00E457B0" w:rsidP="00B0669F">
      <w:pPr>
        <w:pStyle w:val="Textkrper"/>
        <w:spacing w:line="260" w:lineRule="atLeast"/>
      </w:pPr>
      <w:r>
        <w:t>Im Paket „api“ ist nur die Schnittstelle zwischen UI und Backend zu finden. Sie bildet das Herzstück der Applikation. Wenn diese nicht funktioniert, dann geht nichts.</w:t>
      </w:r>
    </w:p>
    <w:p w14:paraId="20578390" w14:textId="77777777" w:rsidR="00E457B0" w:rsidRDefault="00B0669F" w:rsidP="00B0669F">
      <w:pPr>
        <w:pStyle w:val="berschriftVier"/>
      </w:pPr>
      <w:r>
        <w:t>Controller</w:t>
      </w:r>
    </w:p>
    <w:p w14:paraId="585EF8A3" w14:textId="77777777" w:rsidR="00E457B0" w:rsidRDefault="00E457B0" w:rsidP="00B0669F">
      <w:pPr>
        <w:pStyle w:val="Textkrper"/>
        <w:spacing w:line="260" w:lineRule="atLeast"/>
        <w:rPr>
          <w:b/>
          <w:bCs/>
        </w:rPr>
      </w:pPr>
      <w:r>
        <w:t>Im Paket „controller“ sind alle Controller zu den fachlichen Entitäten zu finden. Sie beinhalten die Businesslogik der Anwendung</w:t>
      </w:r>
    </w:p>
    <w:p w14:paraId="4E757070" w14:textId="77777777" w:rsidR="00E457B0" w:rsidRDefault="00B0669F" w:rsidP="00B0669F">
      <w:pPr>
        <w:pStyle w:val="berschriftVier"/>
      </w:pPr>
      <w:commentRangeStart w:id="84"/>
      <w:r>
        <w:t>Parse</w:t>
      </w:r>
      <w:commentRangeEnd w:id="84"/>
      <w:r w:rsidR="00B61FF8">
        <w:rPr>
          <w:rStyle w:val="Kommentarzeichen"/>
          <w:b w:val="0"/>
          <w:bCs w:val="0"/>
        </w:rPr>
        <w:commentReference w:id="84"/>
      </w:r>
    </w:p>
    <w:p w14:paraId="0A674FC2" w14:textId="77777777" w:rsidR="00E457B0" w:rsidRDefault="00E457B0" w:rsidP="00B0669F">
      <w:pPr>
        <w:pStyle w:val="Textkrper"/>
        <w:spacing w:line="260" w:lineRule="atLeast"/>
      </w:pPr>
      <w:r>
        <w:t>Das Paket „parse“ ist eines der oben genannten technischen Pakete. Es formatiert Daten in versandfertige Pakete und verwandelt Daten</w:t>
      </w:r>
      <w:ins w:id="85" w:author="Georg Ninck" w:date="2017-11-12T12:05:00Z">
        <w:r w:rsidR="00B61FF8">
          <w:t>,</w:t>
        </w:r>
      </w:ins>
      <w:r>
        <w:t xml:space="preserve"> die als Input reinkommen</w:t>
      </w:r>
      <w:ins w:id="86" w:author="Georg Ninck" w:date="2017-11-12T12:05:00Z">
        <w:r w:rsidR="00B61FF8">
          <w:t>,</w:t>
        </w:r>
      </w:ins>
      <w:r>
        <w:t xml:space="preserve"> in Objekte, welche das Backend versteht</w:t>
      </w:r>
      <w:ins w:id="87" w:author="Georg Ninck" w:date="2017-11-12T12:05:00Z">
        <w:r w:rsidR="00B61FF8">
          <w:t>.</w:t>
        </w:r>
      </w:ins>
    </w:p>
    <w:p w14:paraId="386B7B80" w14:textId="77777777" w:rsidR="00E457B0" w:rsidRDefault="00B0669F" w:rsidP="00B0669F">
      <w:pPr>
        <w:pStyle w:val="berschriftVier"/>
      </w:pPr>
      <w:r>
        <w:t>Connection</w:t>
      </w:r>
    </w:p>
    <w:p w14:paraId="0E6DB5EB" w14:textId="77777777" w:rsidR="00E457B0" w:rsidRDefault="00E457B0" w:rsidP="00B0669F">
      <w:pPr>
        <w:pStyle w:val="Textkrper"/>
        <w:spacing w:line="260" w:lineRule="atLeast"/>
      </w:pPr>
      <w:r>
        <w:t>Das Paket „connection“ ist ebenfalls eine technische Klasse und betreut die Verbindung zwischen Backend und Datenbank. Mit diesem Zwischenteil zwischen Backend und Datenbank</w:t>
      </w:r>
      <w:del w:id="88" w:author="Georg Ninck" w:date="2017-11-12T12:05:00Z">
        <w:r w:rsidDel="00B61FF8">
          <w:delText>,</w:delText>
        </w:r>
      </w:del>
      <w:r>
        <w:t xml:space="preserve"> wird die Datenbank austauschbar.</w:t>
      </w:r>
    </w:p>
    <w:p w14:paraId="21E8B8BD" w14:textId="77777777" w:rsidR="00E457B0" w:rsidRDefault="00B0669F" w:rsidP="00B0669F">
      <w:pPr>
        <w:pStyle w:val="berschriftVier"/>
      </w:pPr>
      <w:r>
        <w:t>Persistence</w:t>
      </w:r>
    </w:p>
    <w:p w14:paraId="7803DF42" w14:textId="77777777" w:rsidR="00E457B0" w:rsidRDefault="00E457B0" w:rsidP="00B0669F">
      <w:pPr>
        <w:pStyle w:val="Textkrper"/>
        <w:spacing w:line="260" w:lineRule="atLeast"/>
      </w:pPr>
      <w:r>
        <w:t>Das Paket „persistence“ bildet die Datenbank in der Applikation ab. Es ist für die richtige Speicherung der Daten während der Laufzeit zuständig.</w:t>
      </w:r>
    </w:p>
    <w:p w14:paraId="4798D472" w14:textId="77777777" w:rsidR="00E457B0" w:rsidRDefault="00B0669F" w:rsidP="00B0669F">
      <w:pPr>
        <w:pStyle w:val="berschriftVier"/>
      </w:pPr>
      <w:r>
        <w:t>Configuration</w:t>
      </w:r>
    </w:p>
    <w:p w14:paraId="4D1B01CA" w14:textId="77777777" w:rsidR="001C2C16" w:rsidRDefault="00E457B0" w:rsidP="00B0669F">
      <w:pPr>
        <w:pStyle w:val="Textkrper"/>
        <w:spacing w:after="240" w:line="260" w:lineRule="atLeast"/>
      </w:pPr>
      <w:r>
        <w:t>Im Paket „configuration“ werden globale Konfigurationen festgehalten. Auch dieses Paket ist technisch. Anders als die anderen Pakete, welche klare Beziehungen zueinander haben, kann jedes Paket aus dem Paket „configuration“ Informationen beziehen.</w:t>
      </w:r>
    </w:p>
    <w:p w14:paraId="20207D33" w14:textId="77777777" w:rsidR="0062715D" w:rsidRDefault="0062715D" w:rsidP="0062715D">
      <w:pPr>
        <w:pStyle w:val="Zweittrakt"/>
      </w:pPr>
      <w:r w:rsidRPr="0062715D">
        <w:t xml:space="preserve">Auf folgendem Diagramm sind die Packages und ihre </w:t>
      </w:r>
      <w:r>
        <w:t>Klassen und Beziehungen visuali</w:t>
      </w:r>
      <w:r w:rsidRPr="0062715D">
        <w:t>siert:</w:t>
      </w:r>
    </w:p>
    <w:p w14:paraId="196FC6B3" w14:textId="77777777" w:rsidR="0062715D" w:rsidRDefault="0062715D" w:rsidP="0062715D">
      <w:pPr>
        <w:pStyle w:val="Textkrper"/>
      </w:pPr>
    </w:p>
    <w:p w14:paraId="70268B34" w14:textId="77777777" w:rsidR="0062715D" w:rsidRPr="0062715D" w:rsidRDefault="0062715D" w:rsidP="0062715D">
      <w:pPr>
        <w:pStyle w:val="Zweittrakt"/>
        <w:jc w:val="center"/>
      </w:pPr>
      <w:r>
        <w:rPr>
          <w:noProof/>
        </w:rPr>
        <w:lastRenderedPageBreak/>
        <w:drawing>
          <wp:inline distT="0" distB="0" distL="0" distR="0" wp14:anchorId="215617FE" wp14:editId="7EE31FA5">
            <wp:extent cx="5760085" cy="4777740"/>
            <wp:effectExtent l="0" t="0" r="0" b="3810"/>
            <wp:docPr id="7" name="Bil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ld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435A" w14:textId="77777777" w:rsidR="0062715D" w:rsidRPr="0062715D" w:rsidRDefault="0062715D" w:rsidP="0062715D">
      <w:bookmarkStart w:id="89" w:name="_Toc286322575"/>
      <w:r>
        <w:br w:type="page"/>
      </w:r>
    </w:p>
    <w:p w14:paraId="3E9F981B" w14:textId="77777777" w:rsidR="001C2C16" w:rsidRDefault="00CF6CC7">
      <w:pPr>
        <w:pStyle w:val="berschrift2"/>
        <w:tabs>
          <w:tab w:val="clear" w:pos="850"/>
          <w:tab w:val="num" w:pos="576"/>
        </w:tabs>
        <w:suppressAutoHyphens/>
        <w:spacing w:before="0" w:after="0" w:line="240" w:lineRule="auto"/>
      </w:pPr>
      <w:bookmarkStart w:id="90" w:name="_Toc497815356"/>
      <w:r>
        <w:lastRenderedPageBreak/>
        <w:t>Schnittstelle</w:t>
      </w:r>
      <w:bookmarkEnd w:id="89"/>
      <w:r w:rsidR="00E944C7">
        <w:t>n</w:t>
      </w:r>
      <w:bookmarkEnd w:id="90"/>
    </w:p>
    <w:p w14:paraId="0B9B176F" w14:textId="77777777" w:rsidR="005F47D9" w:rsidRDefault="005F47D9" w:rsidP="00B0669F">
      <w:pPr>
        <w:spacing w:before="120"/>
      </w:pPr>
      <w:r w:rsidRPr="005F47D9">
        <w:t>Unsere Applikation bietet eine REST-basierte HTTP-Api an. Die Schnittstelle wird also durch eine HTTP-Request aufgerufen</w:t>
      </w:r>
      <w:r w:rsidR="00F43AD8">
        <w:t>. Wir folgen dem üblichen Schema</w:t>
      </w:r>
      <w:r w:rsidRPr="005F47D9">
        <w:t xml:space="preserve">. Unsere Api </w:t>
      </w:r>
      <w:r>
        <w:t xml:space="preserve">wird unter dem (relativen) Pfad </w:t>
      </w:r>
      <w:r w:rsidRPr="005F47D9">
        <w:rPr>
          <w:rFonts w:ascii="Consolas" w:hAnsi="Consolas"/>
          <w:shd w:val="clear" w:color="auto" w:fill="F2F2F2" w:themeFill="background1" w:themeFillShade="F2"/>
        </w:rPr>
        <w:t>/api/v1</w:t>
      </w:r>
      <w:r w:rsidRPr="005F47D9">
        <w:t xml:space="preserve"> verfügbar sein.</w:t>
      </w:r>
    </w:p>
    <w:p w14:paraId="57DEA5B6" w14:textId="77777777" w:rsidR="00B0669F" w:rsidRDefault="00B0669F" w:rsidP="00B0669F"/>
    <w:p w14:paraId="13880D4A" w14:textId="77777777" w:rsidR="00B0669F" w:rsidRDefault="00B0669F" w:rsidP="00B0669F">
      <w:r w:rsidRPr="005F47D9">
        <w:t xml:space="preserve">Für die Version </w:t>
      </w:r>
      <w:r w:rsidRPr="005F47D9">
        <w:rPr>
          <w:rFonts w:ascii="Consolas" w:hAnsi="Consolas"/>
          <w:shd w:val="clear" w:color="auto" w:fill="F2F2F2" w:themeFill="background1" w:themeFillShade="F2"/>
        </w:rPr>
        <w:t>1.0</w:t>
      </w:r>
      <w:r w:rsidRPr="005F47D9">
        <w:t xml:space="preserve"> haben wir nur die Entitäten User, Page und Tag definiert. Dadurch b</w:t>
      </w:r>
      <w:del w:id="91" w:author="Georg Ninck" w:date="2017-11-12T12:06:00Z">
        <w:r w:rsidRPr="005F47D9" w:rsidDel="00B61FF8">
          <w:delText>e</w:delText>
        </w:r>
      </w:del>
      <w:r w:rsidRPr="005F47D9">
        <w:t>leibt auch die Schnittstelle überschaubar.</w:t>
      </w:r>
    </w:p>
    <w:p w14:paraId="65727F03" w14:textId="77777777" w:rsidR="005F47D9" w:rsidRPr="005F47D9" w:rsidRDefault="005F47D9" w:rsidP="0062715D">
      <w:pPr>
        <w:pStyle w:val="berschrift3"/>
      </w:pPr>
      <w:bookmarkStart w:id="92" w:name="_Toc497815357"/>
      <w:r w:rsidRPr="0062715D">
        <w:t>Datenformat</w:t>
      </w:r>
      <w:bookmarkEnd w:id="92"/>
    </w:p>
    <w:p w14:paraId="747F7997" w14:textId="77777777" w:rsidR="005F47D9" w:rsidRPr="005F47D9" w:rsidRDefault="005F47D9" w:rsidP="005F47D9">
      <w:r w:rsidRPr="005F47D9">
        <w:t>Der Datenaustausch zwischen der Wissensdatenbank und einem Client findet immer mit dem JSON-Format statt. Das ist einheitlich und es gibt für fast alle Plattformen JSON-Bibliotheken.</w:t>
      </w:r>
    </w:p>
    <w:p w14:paraId="59689E73" w14:textId="77777777" w:rsidR="005F47D9" w:rsidRPr="005F47D9" w:rsidRDefault="004924DC" w:rsidP="0062715D">
      <w:pPr>
        <w:pStyle w:val="berschrift3"/>
      </w:pPr>
      <w:bookmarkStart w:id="93" w:name="_Toc497815358"/>
      <w:r>
        <w:t>Beispiel</w:t>
      </w:r>
      <w:bookmarkEnd w:id="93"/>
    </w:p>
    <w:p w14:paraId="1D9380B7" w14:textId="77777777" w:rsidR="005F47D9" w:rsidRPr="005F47D9" w:rsidRDefault="005F47D9" w:rsidP="005F47D9">
      <w:r w:rsidRPr="005F47D9">
        <w:t>REST verwendet den URL um das Ziel zu bestimmen. Wie die Applikation genau reagiert, bestimmen die HTTP-Verben (GET, POST, PUT, DELETE).</w:t>
      </w:r>
    </w:p>
    <w:p w14:paraId="3EBDA547" w14:textId="77777777" w:rsidR="005F47D9" w:rsidRPr="005F47D9" w:rsidRDefault="005F47D9" w:rsidP="005F47D9">
      <w:r w:rsidRPr="005F47D9">
        <w:t xml:space="preserve">Um den Inhalt einer Page zu laden, muss die Id (zum Beispiel </w:t>
      </w:r>
      <w:r w:rsidRPr="005F47D9">
        <w:rPr>
          <w:rFonts w:ascii="Consolas" w:hAnsi="Consolas"/>
          <w:shd w:val="clear" w:color="auto" w:fill="F2F2F2" w:themeFill="background1" w:themeFillShade="F2"/>
        </w:rPr>
        <w:t>01293</w:t>
      </w:r>
      <w:r w:rsidRPr="005F47D9">
        <w:t>) der Page bekannt sein.</w:t>
      </w:r>
    </w:p>
    <w:p w14:paraId="0C7A627F" w14:textId="77777777" w:rsidR="005F47D9" w:rsidRPr="005F47D9" w:rsidRDefault="005F47D9" w:rsidP="005F47D9">
      <w:pPr>
        <w:pStyle w:val="Code"/>
      </w:pPr>
      <w:r w:rsidRPr="005F47D9">
        <w:t>GET /api/v1/page/01293/</w:t>
      </w:r>
    </w:p>
    <w:p w14:paraId="4E216379" w14:textId="77777777" w:rsidR="005F47D9" w:rsidRDefault="005F47D9" w:rsidP="005F47D9">
      <w:r w:rsidRPr="005F47D9">
        <w:t>Die Antwort wird als JSON zurückgeschickt.</w:t>
      </w:r>
    </w:p>
    <w:p w14:paraId="71F201C7" w14:textId="77777777" w:rsidR="005F47D9" w:rsidRDefault="005F47D9" w:rsidP="0062715D">
      <w:pPr>
        <w:pStyle w:val="berschrift3"/>
      </w:pPr>
      <w:bookmarkStart w:id="94" w:name="_Toc497815359"/>
      <w:r>
        <w:t>Entitäten</w:t>
      </w:r>
      <w:bookmarkEnd w:id="94"/>
    </w:p>
    <w:p w14:paraId="6C3B33EA" w14:textId="77777777" w:rsidR="005F47D9" w:rsidRDefault="005F47D9" w:rsidP="00E944C7">
      <w:pPr>
        <w:spacing w:before="120" w:after="120"/>
      </w:pPr>
      <w:r>
        <w:t>Die Schnittstelle kennt folgende Entitäten: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122"/>
        <w:gridCol w:w="6939"/>
      </w:tblGrid>
      <w:tr w:rsidR="00CA2B66" w14:paraId="694390B2" w14:textId="77777777" w:rsidTr="00CA2B66">
        <w:trPr>
          <w:trHeight w:val="340"/>
        </w:trPr>
        <w:tc>
          <w:tcPr>
            <w:tcW w:w="2122" w:type="dxa"/>
            <w:vAlign w:val="center"/>
          </w:tcPr>
          <w:p w14:paraId="36438554" w14:textId="77777777" w:rsidR="00CA2B66" w:rsidRPr="00CA2B66" w:rsidRDefault="00CA2B66" w:rsidP="00CA2B66">
            <w:pPr>
              <w:rPr>
                <w:rFonts w:ascii="Consolas" w:hAnsi="Consolas"/>
                <w:b/>
                <w:lang w:val="fr-CH"/>
              </w:rPr>
            </w:pPr>
            <w:r w:rsidRPr="00CA2B66">
              <w:rPr>
                <w:rFonts w:ascii="Consolas" w:hAnsi="Consolas"/>
                <w:b/>
                <w:lang w:val="fr-CH"/>
              </w:rPr>
              <w:t>Entität</w:t>
            </w:r>
          </w:p>
        </w:tc>
        <w:tc>
          <w:tcPr>
            <w:tcW w:w="6939" w:type="dxa"/>
            <w:vAlign w:val="center"/>
          </w:tcPr>
          <w:p w14:paraId="575EC1F4" w14:textId="77777777" w:rsidR="00CA2B66" w:rsidRPr="00CA2B66" w:rsidRDefault="00CA2B66" w:rsidP="00CA2B66">
            <w:pPr>
              <w:rPr>
                <w:rFonts w:ascii="Consolas" w:hAnsi="Consolas"/>
                <w:b/>
                <w:lang w:val="fr-CH"/>
              </w:rPr>
            </w:pPr>
            <w:r w:rsidRPr="00CA2B66">
              <w:rPr>
                <w:rFonts w:ascii="Consolas" w:hAnsi="Consolas"/>
                <w:b/>
                <w:lang w:val="fr-CH"/>
              </w:rPr>
              <w:t>Attribute</w:t>
            </w:r>
          </w:p>
        </w:tc>
      </w:tr>
      <w:tr w:rsidR="005F47D9" w14:paraId="2A6281F2" w14:textId="77777777" w:rsidTr="00CA2B66">
        <w:trPr>
          <w:trHeight w:val="340"/>
        </w:trPr>
        <w:tc>
          <w:tcPr>
            <w:tcW w:w="2122" w:type="dxa"/>
            <w:vAlign w:val="center"/>
          </w:tcPr>
          <w:p w14:paraId="6012DB72" w14:textId="77777777" w:rsidR="005F47D9" w:rsidRPr="00CA2B66" w:rsidRDefault="005F47D9" w:rsidP="00CA2B66">
            <w:pPr>
              <w:rPr>
                <w:rFonts w:ascii="Consolas" w:hAnsi="Consolas"/>
              </w:rPr>
            </w:pPr>
            <w:r w:rsidRPr="00CA2B66">
              <w:rPr>
                <w:rFonts w:ascii="Consolas" w:hAnsi="Consolas"/>
                <w:lang w:val="fr-CH"/>
              </w:rPr>
              <w:t>Tag</w:t>
            </w:r>
          </w:p>
        </w:tc>
        <w:tc>
          <w:tcPr>
            <w:tcW w:w="6939" w:type="dxa"/>
            <w:vAlign w:val="center"/>
          </w:tcPr>
          <w:p w14:paraId="4E799C00" w14:textId="77777777" w:rsidR="005F47D9" w:rsidRPr="00CA2B66" w:rsidRDefault="005F47D9" w:rsidP="00CA2B66">
            <w:pPr>
              <w:rPr>
                <w:rFonts w:ascii="Consolas" w:hAnsi="Consolas"/>
              </w:rPr>
            </w:pPr>
            <w:r w:rsidRPr="00CA2B66">
              <w:rPr>
                <w:rFonts w:ascii="Consolas" w:hAnsi="Consolas"/>
                <w:lang w:val="fr-CH"/>
              </w:rPr>
              <w:t>Id, Label</w:t>
            </w:r>
          </w:p>
        </w:tc>
      </w:tr>
      <w:tr w:rsidR="005F47D9" w:rsidRPr="00234AC4" w14:paraId="5B5E8641" w14:textId="77777777" w:rsidTr="00CA2B66">
        <w:trPr>
          <w:trHeight w:val="340"/>
        </w:trPr>
        <w:tc>
          <w:tcPr>
            <w:tcW w:w="2122" w:type="dxa"/>
            <w:vAlign w:val="center"/>
          </w:tcPr>
          <w:p w14:paraId="201FE181" w14:textId="77777777" w:rsidR="005F47D9" w:rsidRPr="00CA2B66" w:rsidRDefault="005F47D9" w:rsidP="00CA2B66">
            <w:pPr>
              <w:rPr>
                <w:rFonts w:ascii="Consolas" w:hAnsi="Consolas"/>
                <w:lang w:val="fr-CH"/>
              </w:rPr>
            </w:pPr>
            <w:r w:rsidRPr="00CA2B66">
              <w:rPr>
                <w:rFonts w:ascii="Consolas" w:hAnsi="Consolas"/>
                <w:lang w:val="fr-CH"/>
              </w:rPr>
              <w:t>Page</w:t>
            </w:r>
          </w:p>
        </w:tc>
        <w:tc>
          <w:tcPr>
            <w:tcW w:w="6939" w:type="dxa"/>
            <w:vAlign w:val="center"/>
          </w:tcPr>
          <w:p w14:paraId="021ADB5F" w14:textId="77777777" w:rsidR="005F47D9" w:rsidRPr="00CA2B66" w:rsidRDefault="005F47D9" w:rsidP="00CA2B66">
            <w:pPr>
              <w:rPr>
                <w:rFonts w:ascii="Consolas" w:hAnsi="Consolas"/>
                <w:lang w:val="fr-CH"/>
              </w:rPr>
            </w:pPr>
            <w:r w:rsidRPr="00CA2B66">
              <w:rPr>
                <w:rFonts w:ascii="Consolas" w:hAnsi="Consolas"/>
                <w:lang w:val="fr-CH"/>
              </w:rPr>
              <w:t>Id, Title, Content, Attachement[], Author, Tag[]</w:t>
            </w:r>
          </w:p>
        </w:tc>
      </w:tr>
      <w:tr w:rsidR="005F47D9" w:rsidRPr="005F47D9" w14:paraId="3C1F3A82" w14:textId="77777777" w:rsidTr="00CA2B66">
        <w:trPr>
          <w:trHeight w:val="340"/>
        </w:trPr>
        <w:tc>
          <w:tcPr>
            <w:tcW w:w="2122" w:type="dxa"/>
            <w:vAlign w:val="center"/>
          </w:tcPr>
          <w:p w14:paraId="5451550A" w14:textId="77777777" w:rsidR="005F47D9" w:rsidRPr="00CA2B66" w:rsidRDefault="005F47D9" w:rsidP="00CA2B66">
            <w:pPr>
              <w:rPr>
                <w:rFonts w:ascii="Consolas" w:hAnsi="Consolas"/>
                <w:lang w:val="fr-CH"/>
              </w:rPr>
            </w:pPr>
            <w:r w:rsidRPr="00CA2B66">
              <w:rPr>
                <w:rFonts w:ascii="Consolas" w:hAnsi="Consolas"/>
                <w:lang w:val="fr-CH"/>
              </w:rPr>
              <w:t>User</w:t>
            </w:r>
          </w:p>
        </w:tc>
        <w:tc>
          <w:tcPr>
            <w:tcW w:w="6939" w:type="dxa"/>
            <w:vAlign w:val="center"/>
          </w:tcPr>
          <w:p w14:paraId="4F3840EA" w14:textId="77777777" w:rsidR="005F47D9" w:rsidRPr="00CA2B66" w:rsidRDefault="005F47D9" w:rsidP="00CA2B66">
            <w:pPr>
              <w:rPr>
                <w:rFonts w:ascii="Consolas" w:hAnsi="Consolas"/>
                <w:lang w:val="fr-CH"/>
              </w:rPr>
            </w:pPr>
            <w:r w:rsidRPr="00CA2B66">
              <w:rPr>
                <w:rFonts w:ascii="Consolas" w:hAnsi="Consolas"/>
                <w:lang w:val="fr-CH"/>
              </w:rPr>
              <w:t>Id, Name, Active, PageId[]</w:t>
            </w:r>
          </w:p>
        </w:tc>
      </w:tr>
      <w:tr w:rsidR="005F47D9" w:rsidRPr="005F47D9" w14:paraId="0A6B1438" w14:textId="77777777" w:rsidTr="00CA2B66">
        <w:trPr>
          <w:trHeight w:val="340"/>
        </w:trPr>
        <w:tc>
          <w:tcPr>
            <w:tcW w:w="2122" w:type="dxa"/>
            <w:vAlign w:val="center"/>
          </w:tcPr>
          <w:p w14:paraId="15145D7A" w14:textId="77777777" w:rsidR="005F47D9" w:rsidRPr="00CA2B66" w:rsidRDefault="00CA2B66" w:rsidP="00CA2B66">
            <w:pPr>
              <w:rPr>
                <w:rFonts w:ascii="Consolas" w:hAnsi="Consolas"/>
                <w:lang w:val="fr-CH"/>
              </w:rPr>
            </w:pPr>
            <w:r w:rsidRPr="00CA2B66">
              <w:rPr>
                <w:rFonts w:ascii="Consolas" w:hAnsi="Consolas"/>
                <w:lang w:val="fr-CH"/>
              </w:rPr>
              <w:t>Attachement</w:t>
            </w:r>
          </w:p>
        </w:tc>
        <w:tc>
          <w:tcPr>
            <w:tcW w:w="6939" w:type="dxa"/>
            <w:vAlign w:val="center"/>
          </w:tcPr>
          <w:p w14:paraId="4952D967" w14:textId="77777777" w:rsidR="005F47D9" w:rsidRPr="00CA2B66" w:rsidRDefault="00CA2B66" w:rsidP="00CA2B66">
            <w:pPr>
              <w:rPr>
                <w:rFonts w:ascii="Consolas" w:hAnsi="Consolas"/>
                <w:lang w:val="fr-CH"/>
              </w:rPr>
            </w:pPr>
            <w:r w:rsidRPr="00CA2B66">
              <w:rPr>
                <w:rFonts w:ascii="Consolas" w:hAnsi="Consolas"/>
                <w:lang w:val="fr-CH"/>
              </w:rPr>
              <w:t>Id, FileName, Size (, Date)</w:t>
            </w:r>
          </w:p>
        </w:tc>
      </w:tr>
    </w:tbl>
    <w:p w14:paraId="48F36CFA" w14:textId="77777777" w:rsidR="00CA2B66" w:rsidRDefault="00CA2B66" w:rsidP="00E944C7">
      <w:pPr>
        <w:spacing w:before="120" w:after="120"/>
      </w:pPr>
      <w:r w:rsidRPr="00CA2B66">
        <w:t>Attribute mit zwei eckigen Klammern am Schluss sind Arrays</w:t>
      </w:r>
      <w:r>
        <w:t>.</w:t>
      </w:r>
    </w:p>
    <w:p w14:paraId="3DA89B59" w14:textId="77777777" w:rsidR="008A05A5" w:rsidRDefault="004924DC" w:rsidP="0062715D">
      <w:pPr>
        <w:pStyle w:val="berschrift3"/>
      </w:pPr>
      <w:bookmarkStart w:id="95" w:name="_Toc497815360"/>
      <w:r>
        <w:t>A</w:t>
      </w:r>
      <w:r w:rsidR="00B0669F">
        <w:t>ufrufe</w:t>
      </w:r>
      <w:bookmarkEnd w:id="95"/>
    </w:p>
    <w:p w14:paraId="085C67B9" w14:textId="77777777" w:rsidR="00F43AD8" w:rsidRDefault="008A05A5" w:rsidP="008A05A5">
      <w:r>
        <w:t>Die API-Aufrufe sollten möglic</w:t>
      </w:r>
      <w:r w:rsidR="00F43AD8">
        <w:t>hst wenig verschachtelt werden, damit die Schnittstelle nicht zu komplex wird.</w:t>
      </w:r>
    </w:p>
    <w:p w14:paraId="5C03D522" w14:textId="77777777" w:rsidR="00F43AD8" w:rsidRDefault="00F43AD8" w:rsidP="008A05A5">
      <w:r>
        <w:t>Wir ziehen eine praktische Anwendung einer exakten implementierung der REST-Standards vor.</w:t>
      </w:r>
    </w:p>
    <w:p w14:paraId="1A146AA5" w14:textId="77777777" w:rsidR="00CA2B66" w:rsidRDefault="00F43AD8" w:rsidP="00E944C7">
      <w:pPr>
        <w:spacing w:before="120" w:after="120"/>
      </w:pPr>
      <w:r>
        <w:t xml:space="preserve">Die geschweiften Klammern stellen den Http-Body dar. </w:t>
      </w:r>
      <w:r>
        <w:rPr>
          <w:rFonts w:ascii="Consolas" w:hAnsi="Consolas"/>
        </w:rPr>
        <w:t>Id</w:t>
      </w:r>
      <w:r>
        <w:rPr>
          <w:rFonts w:cs="Arial"/>
        </w:rPr>
        <w:t xml:space="preserve"> steht immer für eine Identifikationsnummer der Entität, nicht für die Buchstaben </w:t>
      </w:r>
      <w:r w:rsidRPr="00F43AD8">
        <w:rPr>
          <w:rFonts w:ascii="Consolas" w:hAnsi="Consolas" w:cs="Arial"/>
        </w:rPr>
        <w:t>id</w:t>
      </w:r>
      <w:r>
        <w:rPr>
          <w:rFonts w:cs="Arial"/>
        </w:rPr>
        <w:t>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8A05A5" w:rsidRPr="00CA2B66" w14:paraId="49AC4332" w14:textId="77777777" w:rsidTr="008A05A5">
        <w:trPr>
          <w:trHeight w:val="340"/>
        </w:trPr>
        <w:tc>
          <w:tcPr>
            <w:tcW w:w="9061" w:type="dxa"/>
            <w:gridSpan w:val="2"/>
            <w:vAlign w:val="center"/>
          </w:tcPr>
          <w:p w14:paraId="1C4C07FF" w14:textId="77777777" w:rsidR="008A05A5" w:rsidRDefault="008A05A5" w:rsidP="008A05A5">
            <w:pPr>
              <w:pStyle w:val="berschriftVier"/>
            </w:pPr>
            <w:r w:rsidRPr="00CA2B66">
              <w:t>GET</w:t>
            </w:r>
            <w:r>
              <w:t xml:space="preserve"> (Lesen)</w:t>
            </w:r>
          </w:p>
          <w:p w14:paraId="2BDB8320" w14:textId="77777777" w:rsidR="00F43AD8" w:rsidRDefault="00F43AD8" w:rsidP="00F43AD8">
            <w:pPr>
              <w:spacing w:after="40"/>
              <w:rPr>
                <w:rFonts w:ascii="Consolas" w:hAnsi="Consolas"/>
              </w:rPr>
            </w:pPr>
            <w:r>
              <w:t xml:space="preserve">Alle Get-Aufrufe können mit Paramter verfeinert werden. Beispiel (sucht nach Pages mit «HTML» im Titel): </w:t>
            </w:r>
            <w:r w:rsidRPr="004924DC">
              <w:rPr>
                <w:rFonts w:ascii="Consolas" w:hAnsi="Consolas"/>
                <w:shd w:val="clear" w:color="auto" w:fill="F2F2F2" w:themeFill="background1" w:themeFillShade="F2"/>
              </w:rPr>
              <w:t>page?title=html</w:t>
            </w:r>
          </w:p>
          <w:p w14:paraId="1F423306" w14:textId="77777777" w:rsidR="00F43AD8" w:rsidRPr="00F43AD8" w:rsidRDefault="00F43AD8" w:rsidP="00F43AD8">
            <w:pPr>
              <w:spacing w:after="120"/>
              <w:rPr>
                <w:rFonts w:cs="Arial"/>
              </w:rPr>
            </w:pPr>
            <w:r>
              <w:rPr>
                <w:rFonts w:cs="Arial"/>
              </w:rPr>
              <w:t xml:space="preserve">Alle Get-Aufrufe können </w:t>
            </w:r>
            <w:r w:rsidR="004924DC">
              <w:rPr>
                <w:rFonts w:cs="Arial"/>
              </w:rPr>
              <w:t xml:space="preserve">in «Seiten» aufgeteilt werden. Dazu dienen die Parameter </w:t>
            </w:r>
            <w:r w:rsidR="004924DC" w:rsidRPr="004924DC">
              <w:rPr>
                <w:rFonts w:ascii="Consolas" w:hAnsi="Consolas" w:cs="Arial"/>
                <w:shd w:val="clear" w:color="auto" w:fill="F2F2F2" w:themeFill="background1" w:themeFillShade="F2"/>
              </w:rPr>
              <w:t>offset</w:t>
            </w:r>
            <w:r w:rsidR="004924DC">
              <w:rPr>
                <w:rFonts w:cs="Arial"/>
              </w:rPr>
              <w:t xml:space="preserve"> und </w:t>
            </w:r>
            <w:r w:rsidR="004924DC" w:rsidRPr="004924DC">
              <w:rPr>
                <w:rFonts w:ascii="Consolas" w:hAnsi="Consolas" w:cs="Arial"/>
                <w:shd w:val="clear" w:color="auto" w:fill="F2F2F2" w:themeFill="background1" w:themeFillShade="F2"/>
              </w:rPr>
              <w:t>count</w:t>
            </w:r>
            <w:r w:rsidR="004924DC">
              <w:rPr>
                <w:rFonts w:cs="Arial"/>
              </w:rPr>
              <w:t xml:space="preserve">. Beispiel (liefert Page 50 - 100): </w:t>
            </w:r>
            <w:r w:rsidR="004924DC" w:rsidRPr="004924DC">
              <w:rPr>
                <w:rFonts w:ascii="Consolas" w:hAnsi="Consolas" w:cs="Arial"/>
                <w:shd w:val="clear" w:color="auto" w:fill="F2F2F2" w:themeFill="background1" w:themeFillShade="F2"/>
              </w:rPr>
              <w:t>page?offset=50&amp;count=50</w:t>
            </w:r>
          </w:p>
        </w:tc>
      </w:tr>
      <w:tr w:rsidR="00CA2B66" w:rsidRPr="00CA2B66" w14:paraId="7AF18C81" w14:textId="77777777" w:rsidTr="008A05A5">
        <w:trPr>
          <w:trHeight w:val="340"/>
        </w:trPr>
        <w:tc>
          <w:tcPr>
            <w:tcW w:w="4530" w:type="dxa"/>
            <w:vAlign w:val="center"/>
          </w:tcPr>
          <w:p w14:paraId="709AC315" w14:textId="77777777" w:rsidR="00CA2B66" w:rsidRPr="00CA2B66" w:rsidRDefault="00CA2B66" w:rsidP="008A05A5">
            <w:pPr>
              <w:rPr>
                <w:rFonts w:ascii="Consolas" w:hAnsi="Consolas"/>
              </w:rPr>
            </w:pPr>
            <w:r w:rsidRPr="00CA2B66">
              <w:rPr>
                <w:rFonts w:ascii="Consolas" w:hAnsi="Consolas"/>
              </w:rPr>
              <w:t>tag</w:t>
            </w:r>
          </w:p>
        </w:tc>
        <w:tc>
          <w:tcPr>
            <w:tcW w:w="4531" w:type="dxa"/>
            <w:vAlign w:val="center"/>
          </w:tcPr>
          <w:p w14:paraId="7C3AE85F" w14:textId="77777777" w:rsidR="00CA2B66" w:rsidRPr="008A05A5" w:rsidRDefault="008A05A5" w:rsidP="008A05A5">
            <w:pPr>
              <w:rPr>
                <w:rFonts w:cs="Arial"/>
              </w:rPr>
            </w:pPr>
            <w:r w:rsidRPr="008A05A5">
              <w:rPr>
                <w:rFonts w:cs="Arial"/>
              </w:rPr>
              <w:t>A</w:t>
            </w:r>
            <w:r>
              <w:rPr>
                <w:rFonts w:cs="Arial"/>
              </w:rPr>
              <w:t>lle T</w:t>
            </w:r>
            <w:r w:rsidR="00CA2B66" w:rsidRPr="008A05A5">
              <w:rPr>
                <w:rFonts w:cs="Arial"/>
              </w:rPr>
              <w:t>ags</w:t>
            </w:r>
          </w:p>
        </w:tc>
      </w:tr>
      <w:tr w:rsidR="00CA2B66" w:rsidRPr="00CA2B66" w14:paraId="28B2AA06" w14:textId="77777777" w:rsidTr="008A05A5">
        <w:trPr>
          <w:trHeight w:val="340"/>
        </w:trPr>
        <w:tc>
          <w:tcPr>
            <w:tcW w:w="4530" w:type="dxa"/>
            <w:vAlign w:val="center"/>
          </w:tcPr>
          <w:p w14:paraId="1FA824C8" w14:textId="77777777" w:rsidR="00CA2B66" w:rsidRPr="00CA2B66" w:rsidRDefault="00CA2B66" w:rsidP="008A05A5">
            <w:pPr>
              <w:rPr>
                <w:rFonts w:ascii="Consolas" w:hAnsi="Consolas"/>
              </w:rPr>
            </w:pPr>
            <w:r w:rsidRPr="00CA2B66">
              <w:rPr>
                <w:rFonts w:ascii="Consolas" w:hAnsi="Consolas"/>
              </w:rPr>
              <w:t>tag/id</w:t>
            </w:r>
          </w:p>
        </w:tc>
        <w:tc>
          <w:tcPr>
            <w:tcW w:w="4531" w:type="dxa"/>
            <w:vAlign w:val="center"/>
          </w:tcPr>
          <w:p w14:paraId="1097C023" w14:textId="77777777" w:rsidR="00CA2B66" w:rsidRPr="008A05A5" w:rsidRDefault="008A05A5" w:rsidP="008A05A5">
            <w:pPr>
              <w:rPr>
                <w:rFonts w:cs="Arial"/>
              </w:rPr>
            </w:pPr>
            <w:r w:rsidRPr="008A05A5">
              <w:rPr>
                <w:rFonts w:cs="Arial"/>
              </w:rPr>
              <w:t>T</w:t>
            </w:r>
            <w:r w:rsidR="00CA2B66" w:rsidRPr="008A05A5">
              <w:rPr>
                <w:rFonts w:cs="Arial"/>
              </w:rPr>
              <w:t>ag</w:t>
            </w:r>
            <w:r w:rsidRPr="008A05A5">
              <w:rPr>
                <w:rFonts w:cs="Arial"/>
              </w:rPr>
              <w:t xml:space="preserve"> </w:t>
            </w:r>
            <w:r>
              <w:rPr>
                <w:rFonts w:cs="Arial"/>
              </w:rPr>
              <w:t>mit I</w:t>
            </w:r>
            <w:r w:rsidRPr="008A05A5">
              <w:rPr>
                <w:rFonts w:cs="Arial"/>
              </w:rPr>
              <w:t>d</w:t>
            </w:r>
          </w:p>
        </w:tc>
      </w:tr>
      <w:tr w:rsidR="00CA2B66" w:rsidRPr="00CA2B66" w14:paraId="7FC5D874" w14:textId="77777777" w:rsidTr="008A05A5">
        <w:trPr>
          <w:trHeight w:val="340"/>
        </w:trPr>
        <w:tc>
          <w:tcPr>
            <w:tcW w:w="4530" w:type="dxa"/>
            <w:vAlign w:val="center"/>
          </w:tcPr>
          <w:p w14:paraId="69318191" w14:textId="77777777" w:rsidR="00CA2B66" w:rsidRPr="00CA2B66" w:rsidRDefault="00CA2B66" w:rsidP="008A05A5">
            <w:pPr>
              <w:rPr>
                <w:rFonts w:ascii="Consolas" w:hAnsi="Consolas"/>
              </w:rPr>
            </w:pPr>
            <w:r w:rsidRPr="00CA2B66">
              <w:rPr>
                <w:rFonts w:ascii="Consolas" w:hAnsi="Consolas"/>
              </w:rPr>
              <w:t>tag/id/page</w:t>
            </w:r>
          </w:p>
        </w:tc>
        <w:tc>
          <w:tcPr>
            <w:tcW w:w="4531" w:type="dxa"/>
            <w:vAlign w:val="center"/>
          </w:tcPr>
          <w:p w14:paraId="2B448C44" w14:textId="77777777" w:rsidR="00CA2B66" w:rsidRPr="008A05A5" w:rsidRDefault="008A05A5" w:rsidP="008A05A5">
            <w:pPr>
              <w:rPr>
                <w:rFonts w:cs="Arial"/>
              </w:rPr>
            </w:pPr>
            <w:r w:rsidRPr="008A05A5">
              <w:rPr>
                <w:rFonts w:cs="Arial"/>
              </w:rPr>
              <w:t>A</w:t>
            </w:r>
            <w:r>
              <w:rPr>
                <w:rFonts w:cs="Arial"/>
              </w:rPr>
              <w:t>lle Pages mit T</w:t>
            </w:r>
            <w:r w:rsidR="00CA2B66" w:rsidRPr="008A05A5">
              <w:rPr>
                <w:rFonts w:cs="Arial"/>
              </w:rPr>
              <w:t>ag</w:t>
            </w:r>
          </w:p>
        </w:tc>
      </w:tr>
      <w:tr w:rsidR="00CA2B66" w:rsidRPr="00F43AD8" w14:paraId="0DB32DF1" w14:textId="77777777" w:rsidTr="008A05A5">
        <w:trPr>
          <w:trHeight w:val="340"/>
        </w:trPr>
        <w:tc>
          <w:tcPr>
            <w:tcW w:w="4530" w:type="dxa"/>
            <w:vAlign w:val="center"/>
          </w:tcPr>
          <w:p w14:paraId="640DCC7B" w14:textId="77777777" w:rsidR="00CA2B66" w:rsidRPr="00F43AD8" w:rsidRDefault="00CA2B66" w:rsidP="008A05A5">
            <w:pPr>
              <w:rPr>
                <w:rFonts w:ascii="Consolas" w:hAnsi="Consolas"/>
              </w:rPr>
            </w:pPr>
            <w:r w:rsidRPr="00F43AD8">
              <w:rPr>
                <w:rFonts w:ascii="Consolas" w:hAnsi="Consolas"/>
              </w:rPr>
              <w:lastRenderedPageBreak/>
              <w:t>page</w:t>
            </w:r>
          </w:p>
        </w:tc>
        <w:tc>
          <w:tcPr>
            <w:tcW w:w="4531" w:type="dxa"/>
            <w:vAlign w:val="center"/>
          </w:tcPr>
          <w:p w14:paraId="006A6BB8" w14:textId="77777777" w:rsidR="00CA2B66" w:rsidRPr="00F43AD8" w:rsidRDefault="008A05A5" w:rsidP="008A05A5">
            <w:pPr>
              <w:rPr>
                <w:rFonts w:cs="Arial"/>
              </w:rPr>
            </w:pPr>
            <w:r w:rsidRPr="00F43AD8">
              <w:rPr>
                <w:rFonts w:cs="Arial"/>
              </w:rPr>
              <w:t>Alle P</w:t>
            </w:r>
            <w:r w:rsidR="00CA2B66" w:rsidRPr="00F43AD8">
              <w:rPr>
                <w:rFonts w:cs="Arial"/>
              </w:rPr>
              <w:t>ages</w:t>
            </w:r>
          </w:p>
        </w:tc>
      </w:tr>
      <w:tr w:rsidR="00CA2B66" w:rsidRPr="00F43AD8" w14:paraId="276C49AC" w14:textId="77777777" w:rsidTr="008A05A5">
        <w:trPr>
          <w:trHeight w:val="340"/>
        </w:trPr>
        <w:tc>
          <w:tcPr>
            <w:tcW w:w="4530" w:type="dxa"/>
            <w:vAlign w:val="center"/>
          </w:tcPr>
          <w:p w14:paraId="2DF61D97" w14:textId="77777777" w:rsidR="00CA2B66" w:rsidRPr="00F43AD8" w:rsidRDefault="00CA2B66" w:rsidP="008A05A5">
            <w:pPr>
              <w:rPr>
                <w:rFonts w:ascii="Consolas" w:hAnsi="Consolas"/>
              </w:rPr>
            </w:pPr>
            <w:r w:rsidRPr="00F43AD8">
              <w:rPr>
                <w:rFonts w:ascii="Consolas" w:hAnsi="Consolas"/>
              </w:rPr>
              <w:t>page/id</w:t>
            </w:r>
          </w:p>
        </w:tc>
        <w:tc>
          <w:tcPr>
            <w:tcW w:w="4531" w:type="dxa"/>
            <w:vAlign w:val="center"/>
          </w:tcPr>
          <w:p w14:paraId="55DA012F" w14:textId="77777777" w:rsidR="00CA2B66" w:rsidRPr="00F43AD8" w:rsidRDefault="008A05A5" w:rsidP="008A05A5">
            <w:pPr>
              <w:rPr>
                <w:rFonts w:cs="Arial"/>
              </w:rPr>
            </w:pPr>
            <w:r w:rsidRPr="00F43AD8">
              <w:rPr>
                <w:rFonts w:cs="Arial"/>
              </w:rPr>
              <w:t>P</w:t>
            </w:r>
            <w:r w:rsidR="00CA2B66" w:rsidRPr="00F43AD8">
              <w:rPr>
                <w:rFonts w:cs="Arial"/>
              </w:rPr>
              <w:t>age</w:t>
            </w:r>
            <w:r w:rsidRPr="00F43AD8">
              <w:rPr>
                <w:rFonts w:cs="Arial"/>
              </w:rPr>
              <w:t xml:space="preserve"> mit Id</w:t>
            </w:r>
          </w:p>
        </w:tc>
      </w:tr>
      <w:tr w:rsidR="00CA2B66" w:rsidRPr="00CA2B66" w14:paraId="4724F71A" w14:textId="77777777" w:rsidTr="008A05A5">
        <w:trPr>
          <w:trHeight w:val="340"/>
        </w:trPr>
        <w:tc>
          <w:tcPr>
            <w:tcW w:w="4530" w:type="dxa"/>
            <w:vAlign w:val="center"/>
          </w:tcPr>
          <w:p w14:paraId="00530256" w14:textId="77777777" w:rsidR="00CA2B66" w:rsidRPr="004924DC" w:rsidRDefault="00CA2B66" w:rsidP="008A05A5">
            <w:pPr>
              <w:rPr>
                <w:rFonts w:ascii="Consolas" w:hAnsi="Consolas"/>
              </w:rPr>
            </w:pPr>
            <w:r w:rsidRPr="00F43AD8">
              <w:rPr>
                <w:rFonts w:ascii="Consolas" w:hAnsi="Consolas"/>
              </w:rPr>
              <w:t>attache</w:t>
            </w:r>
            <w:r w:rsidRPr="004924DC">
              <w:rPr>
                <w:rFonts w:ascii="Consolas" w:hAnsi="Consolas"/>
              </w:rPr>
              <w:t>ment/id</w:t>
            </w:r>
          </w:p>
        </w:tc>
        <w:tc>
          <w:tcPr>
            <w:tcW w:w="4531" w:type="dxa"/>
            <w:vAlign w:val="center"/>
          </w:tcPr>
          <w:p w14:paraId="0B8D4F39" w14:textId="77777777" w:rsidR="00CA2B66" w:rsidRPr="008A05A5" w:rsidRDefault="008A05A5" w:rsidP="008A05A5">
            <w:pPr>
              <w:rPr>
                <w:rFonts w:cs="Arial"/>
                <w:lang w:val="fr-CH"/>
              </w:rPr>
            </w:pPr>
            <w:r w:rsidRPr="008A05A5">
              <w:rPr>
                <w:rFonts w:cs="Arial"/>
                <w:lang w:val="fr-CH"/>
              </w:rPr>
              <w:t>A</w:t>
            </w:r>
            <w:r w:rsidR="00CA2B66" w:rsidRPr="008A05A5">
              <w:rPr>
                <w:rFonts w:cs="Arial"/>
                <w:lang w:val="fr-CH"/>
              </w:rPr>
              <w:t>ttachement</w:t>
            </w:r>
            <w:r w:rsidRPr="008A05A5">
              <w:rPr>
                <w:rFonts w:cs="Arial"/>
                <w:lang w:val="fr-CH"/>
              </w:rPr>
              <w:t xml:space="preserve"> </w:t>
            </w:r>
            <w:r>
              <w:rPr>
                <w:rFonts w:cs="Arial"/>
                <w:lang w:val="fr-CH"/>
              </w:rPr>
              <w:t>mit I</w:t>
            </w:r>
            <w:r w:rsidRPr="008A05A5">
              <w:rPr>
                <w:rFonts w:cs="Arial"/>
                <w:lang w:val="fr-CH"/>
              </w:rPr>
              <w:t>d</w:t>
            </w:r>
          </w:p>
        </w:tc>
      </w:tr>
      <w:tr w:rsidR="00CA2B66" w:rsidRPr="00CA2B66" w14:paraId="3FA1F35B" w14:textId="77777777" w:rsidTr="008A05A5">
        <w:trPr>
          <w:trHeight w:val="340"/>
        </w:trPr>
        <w:tc>
          <w:tcPr>
            <w:tcW w:w="4530" w:type="dxa"/>
            <w:vAlign w:val="center"/>
          </w:tcPr>
          <w:p w14:paraId="70288DE7" w14:textId="77777777" w:rsidR="00CA2B66" w:rsidRPr="00CA2B66" w:rsidRDefault="00CA2B66" w:rsidP="008A05A5">
            <w:pPr>
              <w:rPr>
                <w:rFonts w:ascii="Consolas" w:hAnsi="Consolas"/>
                <w:lang w:val="fr-CH"/>
              </w:rPr>
            </w:pPr>
            <w:r w:rsidRPr="00CA2B66">
              <w:rPr>
                <w:rFonts w:ascii="Consolas" w:hAnsi="Consolas"/>
                <w:lang w:val="fr-CH"/>
              </w:rPr>
              <w:t>attachement/id/file</w:t>
            </w:r>
          </w:p>
        </w:tc>
        <w:tc>
          <w:tcPr>
            <w:tcW w:w="4531" w:type="dxa"/>
            <w:vAlign w:val="center"/>
          </w:tcPr>
          <w:p w14:paraId="5ED8D64B" w14:textId="77777777" w:rsidR="00CA2B66" w:rsidRPr="008A05A5" w:rsidRDefault="008A05A5" w:rsidP="008A05A5">
            <w:pPr>
              <w:rPr>
                <w:rFonts w:cs="Arial"/>
                <w:lang w:val="fr-CH"/>
              </w:rPr>
            </w:pPr>
            <w:r>
              <w:rPr>
                <w:rFonts w:cs="Arial"/>
                <w:lang w:val="fr-CH"/>
              </w:rPr>
              <w:t>Die Datei</w:t>
            </w:r>
          </w:p>
        </w:tc>
      </w:tr>
      <w:tr w:rsidR="00CA2B66" w:rsidRPr="00CA2B66" w14:paraId="606026F2" w14:textId="77777777" w:rsidTr="008A05A5">
        <w:trPr>
          <w:trHeight w:val="340"/>
        </w:trPr>
        <w:tc>
          <w:tcPr>
            <w:tcW w:w="4530" w:type="dxa"/>
            <w:vAlign w:val="center"/>
          </w:tcPr>
          <w:p w14:paraId="4301CA6B" w14:textId="77777777" w:rsidR="00CA2B66" w:rsidRPr="00CA2B66" w:rsidRDefault="00CA2B66" w:rsidP="008A05A5">
            <w:pPr>
              <w:rPr>
                <w:rFonts w:ascii="Consolas" w:hAnsi="Consolas"/>
                <w:lang w:val="fr-CH"/>
              </w:rPr>
            </w:pPr>
            <w:r w:rsidRPr="00CA2B66">
              <w:rPr>
                <w:rFonts w:ascii="Consolas" w:hAnsi="Consolas"/>
                <w:lang w:val="fr-CH"/>
              </w:rPr>
              <w:t>attachement/id/page</w:t>
            </w:r>
          </w:p>
        </w:tc>
        <w:tc>
          <w:tcPr>
            <w:tcW w:w="4531" w:type="dxa"/>
            <w:vAlign w:val="center"/>
          </w:tcPr>
          <w:p w14:paraId="36BF34FA" w14:textId="77777777" w:rsidR="00CA2B66" w:rsidRPr="008A05A5" w:rsidRDefault="008A05A5" w:rsidP="008A05A5">
            <w:pPr>
              <w:rPr>
                <w:rFonts w:cs="Arial"/>
                <w:lang w:val="fr-CH"/>
              </w:rPr>
            </w:pPr>
            <w:r>
              <w:rPr>
                <w:rFonts w:cs="Arial"/>
                <w:lang w:val="fr-CH"/>
              </w:rPr>
              <w:t>Page des A</w:t>
            </w:r>
            <w:r w:rsidR="00CA2B66" w:rsidRPr="008A05A5">
              <w:rPr>
                <w:rFonts w:cs="Arial"/>
                <w:lang w:val="fr-CH"/>
              </w:rPr>
              <w:t>ttachement</w:t>
            </w:r>
          </w:p>
        </w:tc>
      </w:tr>
      <w:tr w:rsidR="00CA2B66" w:rsidRPr="00CA2B66" w14:paraId="58EFF5CB" w14:textId="77777777" w:rsidTr="008A05A5">
        <w:trPr>
          <w:trHeight w:val="340"/>
        </w:trPr>
        <w:tc>
          <w:tcPr>
            <w:tcW w:w="4530" w:type="dxa"/>
            <w:vAlign w:val="center"/>
          </w:tcPr>
          <w:p w14:paraId="63C300BB" w14:textId="77777777" w:rsidR="00CA2B66" w:rsidRPr="00CA2B66" w:rsidRDefault="00CA2B66" w:rsidP="008A05A5">
            <w:pPr>
              <w:rPr>
                <w:rFonts w:ascii="Consolas" w:hAnsi="Consolas"/>
              </w:rPr>
            </w:pPr>
            <w:r w:rsidRPr="00CA2B66">
              <w:rPr>
                <w:rFonts w:ascii="Consolas" w:hAnsi="Consolas"/>
              </w:rPr>
              <w:t>user</w:t>
            </w:r>
          </w:p>
        </w:tc>
        <w:tc>
          <w:tcPr>
            <w:tcW w:w="4531" w:type="dxa"/>
            <w:vAlign w:val="center"/>
          </w:tcPr>
          <w:p w14:paraId="4AFFF893" w14:textId="77777777" w:rsidR="00CA2B66" w:rsidRPr="008A05A5" w:rsidRDefault="008A05A5" w:rsidP="008A05A5">
            <w:pPr>
              <w:rPr>
                <w:rFonts w:cs="Arial"/>
              </w:rPr>
            </w:pPr>
            <w:r>
              <w:rPr>
                <w:rFonts w:cs="Arial"/>
              </w:rPr>
              <w:t>Alle U</w:t>
            </w:r>
            <w:r w:rsidR="00CA2B66" w:rsidRPr="008A05A5">
              <w:rPr>
                <w:rFonts w:cs="Arial"/>
              </w:rPr>
              <w:t>ser</w:t>
            </w:r>
          </w:p>
        </w:tc>
      </w:tr>
      <w:tr w:rsidR="00CA2B66" w:rsidRPr="00CA2B66" w14:paraId="4BF9207C" w14:textId="77777777" w:rsidTr="008A05A5">
        <w:trPr>
          <w:trHeight w:val="340"/>
        </w:trPr>
        <w:tc>
          <w:tcPr>
            <w:tcW w:w="4530" w:type="dxa"/>
            <w:vAlign w:val="center"/>
          </w:tcPr>
          <w:p w14:paraId="08B55726" w14:textId="77777777" w:rsidR="00CA2B66" w:rsidRPr="00CA2B66" w:rsidRDefault="00CA2B66" w:rsidP="008A05A5">
            <w:pPr>
              <w:rPr>
                <w:rFonts w:ascii="Consolas" w:hAnsi="Consolas"/>
              </w:rPr>
            </w:pPr>
            <w:r w:rsidRPr="00CA2B66">
              <w:rPr>
                <w:rFonts w:ascii="Consolas" w:hAnsi="Consolas"/>
              </w:rPr>
              <w:t>user/id</w:t>
            </w:r>
          </w:p>
        </w:tc>
        <w:tc>
          <w:tcPr>
            <w:tcW w:w="4531" w:type="dxa"/>
            <w:vAlign w:val="center"/>
          </w:tcPr>
          <w:p w14:paraId="2FDCFD96" w14:textId="77777777" w:rsidR="00CA2B66" w:rsidRPr="008A05A5" w:rsidRDefault="008A05A5" w:rsidP="008A05A5">
            <w:pPr>
              <w:rPr>
                <w:rFonts w:cs="Arial"/>
              </w:rPr>
            </w:pPr>
            <w:r>
              <w:rPr>
                <w:rFonts w:cs="Arial"/>
              </w:rPr>
              <w:t>U</w:t>
            </w:r>
            <w:r w:rsidR="00CA2B66" w:rsidRPr="008A05A5">
              <w:rPr>
                <w:rFonts w:cs="Arial"/>
              </w:rPr>
              <w:t>ser</w:t>
            </w:r>
            <w:r>
              <w:rPr>
                <w:rFonts w:cs="Arial"/>
              </w:rPr>
              <w:t xml:space="preserve"> mit Id</w:t>
            </w:r>
          </w:p>
        </w:tc>
      </w:tr>
      <w:tr w:rsidR="00CA2B66" w:rsidRPr="00CA2B66" w14:paraId="1D403833" w14:textId="77777777" w:rsidTr="008A05A5">
        <w:trPr>
          <w:trHeight w:val="340"/>
        </w:trPr>
        <w:tc>
          <w:tcPr>
            <w:tcW w:w="4530" w:type="dxa"/>
            <w:vAlign w:val="center"/>
          </w:tcPr>
          <w:p w14:paraId="2F600958" w14:textId="77777777" w:rsidR="00CA2B66" w:rsidRPr="00CA2B66" w:rsidRDefault="00CA2B66" w:rsidP="008A05A5">
            <w:pPr>
              <w:rPr>
                <w:rFonts w:ascii="Consolas" w:hAnsi="Consolas"/>
                <w:lang w:val="fr-CH"/>
              </w:rPr>
            </w:pPr>
            <w:r w:rsidRPr="00CA2B66">
              <w:rPr>
                <w:rFonts w:ascii="Consolas" w:hAnsi="Consolas"/>
                <w:lang w:val="fr-CH"/>
              </w:rPr>
              <w:t>user/id/page</w:t>
            </w:r>
          </w:p>
        </w:tc>
        <w:tc>
          <w:tcPr>
            <w:tcW w:w="4531" w:type="dxa"/>
            <w:vAlign w:val="center"/>
          </w:tcPr>
          <w:p w14:paraId="125335B6" w14:textId="77777777" w:rsidR="00CA2B66" w:rsidRPr="008A05A5" w:rsidRDefault="008A05A5" w:rsidP="008A05A5">
            <w:pPr>
              <w:rPr>
                <w:rFonts w:cs="Arial"/>
                <w:lang w:val="fr-CH"/>
              </w:rPr>
            </w:pPr>
            <w:r>
              <w:rPr>
                <w:rFonts w:cs="Arial"/>
                <w:lang w:val="fr-CH"/>
              </w:rPr>
              <w:t>Alle Pages des U</w:t>
            </w:r>
            <w:r w:rsidR="00CA2B66" w:rsidRPr="008A05A5">
              <w:rPr>
                <w:rFonts w:cs="Arial"/>
                <w:lang w:val="fr-CH"/>
              </w:rPr>
              <w:t>sers</w:t>
            </w:r>
          </w:p>
        </w:tc>
      </w:tr>
    </w:tbl>
    <w:p w14:paraId="43B8AF07" w14:textId="77777777" w:rsidR="008A05A5" w:rsidRDefault="008A05A5"/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8A05A5" w:rsidRPr="00CA2B66" w14:paraId="17F31A15" w14:textId="77777777" w:rsidTr="00631746">
        <w:trPr>
          <w:trHeight w:val="340"/>
        </w:trPr>
        <w:tc>
          <w:tcPr>
            <w:tcW w:w="9061" w:type="dxa"/>
            <w:gridSpan w:val="2"/>
            <w:vAlign w:val="center"/>
          </w:tcPr>
          <w:p w14:paraId="1F1F89B8" w14:textId="77777777" w:rsidR="008A05A5" w:rsidRPr="00CA2B66" w:rsidRDefault="008A05A5" w:rsidP="008A05A5">
            <w:pPr>
              <w:pStyle w:val="berschriftVier"/>
            </w:pPr>
            <w:r w:rsidRPr="00CA2B66">
              <w:t>POST</w:t>
            </w:r>
            <w:r>
              <w:t xml:space="preserve"> (Erstellen)</w:t>
            </w:r>
          </w:p>
        </w:tc>
      </w:tr>
      <w:tr w:rsidR="00CA2B66" w:rsidRPr="00CA2B66" w14:paraId="65143C25" w14:textId="77777777" w:rsidTr="008A05A5">
        <w:trPr>
          <w:trHeight w:val="340"/>
        </w:trPr>
        <w:tc>
          <w:tcPr>
            <w:tcW w:w="4530" w:type="dxa"/>
            <w:vAlign w:val="center"/>
          </w:tcPr>
          <w:p w14:paraId="643C60FB" w14:textId="77777777" w:rsidR="00CA2B66" w:rsidRPr="008A05A5" w:rsidRDefault="00CA2B66" w:rsidP="008A05A5">
            <w:pPr>
              <w:rPr>
                <w:rFonts w:ascii="Hack" w:hAnsi="Hack"/>
              </w:rPr>
            </w:pPr>
            <w:r w:rsidRPr="008A05A5">
              <w:rPr>
                <w:rFonts w:ascii="Hack" w:hAnsi="Hack"/>
              </w:rPr>
              <w:t>tag { Label }</w:t>
            </w:r>
          </w:p>
        </w:tc>
        <w:tc>
          <w:tcPr>
            <w:tcW w:w="4531" w:type="dxa"/>
            <w:vAlign w:val="center"/>
          </w:tcPr>
          <w:p w14:paraId="7B6176B7" w14:textId="77777777" w:rsidR="00CA2B66" w:rsidRPr="00CA2B66" w:rsidRDefault="008A05A5" w:rsidP="008A05A5">
            <w:r>
              <w:t>Erstelle T</w:t>
            </w:r>
            <w:r w:rsidR="00CA2B66" w:rsidRPr="00CA2B66">
              <w:t>ag</w:t>
            </w:r>
          </w:p>
        </w:tc>
      </w:tr>
      <w:tr w:rsidR="00CA2B66" w:rsidRPr="00CA2B66" w14:paraId="5A9A0B92" w14:textId="77777777" w:rsidTr="008A05A5">
        <w:trPr>
          <w:trHeight w:val="340"/>
        </w:trPr>
        <w:tc>
          <w:tcPr>
            <w:tcW w:w="4530" w:type="dxa"/>
            <w:vAlign w:val="center"/>
          </w:tcPr>
          <w:p w14:paraId="54544669" w14:textId="77777777" w:rsidR="00CA2B66" w:rsidRPr="008A05A5" w:rsidRDefault="00CA2B66" w:rsidP="008A05A5">
            <w:pPr>
              <w:rPr>
                <w:rFonts w:ascii="Hack" w:hAnsi="Hack"/>
                <w:lang w:val="fr-CH"/>
              </w:rPr>
            </w:pPr>
            <w:r w:rsidRPr="008A05A5">
              <w:rPr>
                <w:rFonts w:ascii="Hack" w:hAnsi="Hack"/>
                <w:lang w:val="fr-CH"/>
              </w:rPr>
              <w:t>page { Title, Content, AuthorId, TagIds[] }</w:t>
            </w:r>
          </w:p>
        </w:tc>
        <w:tc>
          <w:tcPr>
            <w:tcW w:w="4531" w:type="dxa"/>
            <w:vAlign w:val="center"/>
          </w:tcPr>
          <w:p w14:paraId="401E045C" w14:textId="77777777" w:rsidR="00CA2B66" w:rsidRPr="00CA2B66" w:rsidRDefault="008A05A5" w:rsidP="008A05A5">
            <w:r>
              <w:t>Erstelle P</w:t>
            </w:r>
            <w:r w:rsidR="00CA2B66" w:rsidRPr="00CA2B66">
              <w:t>age</w:t>
            </w:r>
          </w:p>
        </w:tc>
      </w:tr>
      <w:tr w:rsidR="00CA2B66" w:rsidRPr="00CA2B66" w14:paraId="4B142847" w14:textId="77777777" w:rsidTr="008A05A5">
        <w:trPr>
          <w:trHeight w:val="340"/>
        </w:trPr>
        <w:tc>
          <w:tcPr>
            <w:tcW w:w="4530" w:type="dxa"/>
            <w:vAlign w:val="center"/>
          </w:tcPr>
          <w:p w14:paraId="62BACB2F" w14:textId="77777777" w:rsidR="00CA2B66" w:rsidRPr="008A05A5" w:rsidRDefault="00CA2B66" w:rsidP="008A05A5">
            <w:pPr>
              <w:rPr>
                <w:rFonts w:ascii="Hack" w:hAnsi="Hack"/>
              </w:rPr>
            </w:pPr>
            <w:r w:rsidRPr="008A05A5">
              <w:rPr>
                <w:rFonts w:ascii="Hack" w:hAnsi="Hack"/>
              </w:rPr>
              <w:t>user { Name, Password }</w:t>
            </w:r>
          </w:p>
        </w:tc>
        <w:tc>
          <w:tcPr>
            <w:tcW w:w="4531" w:type="dxa"/>
            <w:vAlign w:val="center"/>
          </w:tcPr>
          <w:p w14:paraId="3311C089" w14:textId="77777777" w:rsidR="00CA2B66" w:rsidRPr="00CA2B66" w:rsidRDefault="008A05A5" w:rsidP="008A05A5">
            <w:r>
              <w:t>Erstelle U</w:t>
            </w:r>
            <w:r w:rsidR="00CA2B66" w:rsidRPr="00CA2B66">
              <w:t>ser</w:t>
            </w:r>
          </w:p>
        </w:tc>
      </w:tr>
      <w:tr w:rsidR="00CA2B66" w:rsidRPr="00CA2B66" w14:paraId="30EFA5B2" w14:textId="77777777" w:rsidTr="008A05A5">
        <w:trPr>
          <w:trHeight w:val="340"/>
        </w:trPr>
        <w:tc>
          <w:tcPr>
            <w:tcW w:w="4530" w:type="dxa"/>
            <w:vAlign w:val="center"/>
          </w:tcPr>
          <w:p w14:paraId="5F5A03D5" w14:textId="77777777" w:rsidR="00CA2B66" w:rsidRPr="008A05A5" w:rsidRDefault="00CA2B66" w:rsidP="008A05A5">
            <w:pPr>
              <w:rPr>
                <w:rFonts w:ascii="Hack" w:hAnsi="Hack"/>
              </w:rPr>
            </w:pPr>
            <w:r w:rsidRPr="008A05A5">
              <w:rPr>
                <w:rFonts w:ascii="Hack" w:hAnsi="Hack"/>
              </w:rPr>
              <w:t>page/id/tag { TagId }</w:t>
            </w:r>
          </w:p>
        </w:tc>
        <w:tc>
          <w:tcPr>
            <w:tcW w:w="4531" w:type="dxa"/>
            <w:vAlign w:val="center"/>
          </w:tcPr>
          <w:p w14:paraId="1B51ECA1" w14:textId="77777777" w:rsidR="00CA2B66" w:rsidRPr="00CA2B66" w:rsidRDefault="008A05A5" w:rsidP="008A05A5">
            <w:r>
              <w:t>Tag einer Page hinzufügen</w:t>
            </w:r>
          </w:p>
        </w:tc>
      </w:tr>
      <w:tr w:rsidR="00CA2B66" w:rsidRPr="00CA2B66" w14:paraId="6C5BDE4D" w14:textId="77777777" w:rsidTr="008A05A5">
        <w:trPr>
          <w:trHeight w:val="340"/>
        </w:trPr>
        <w:tc>
          <w:tcPr>
            <w:tcW w:w="4530" w:type="dxa"/>
            <w:vAlign w:val="center"/>
          </w:tcPr>
          <w:p w14:paraId="74B462E5" w14:textId="77777777" w:rsidR="00CA2B66" w:rsidRPr="008A05A5" w:rsidRDefault="00CA2B66" w:rsidP="008A05A5">
            <w:pPr>
              <w:rPr>
                <w:rFonts w:ascii="Hack" w:hAnsi="Hack"/>
                <w:lang w:val="fr-CH"/>
              </w:rPr>
            </w:pPr>
            <w:r w:rsidRPr="008A05A5">
              <w:rPr>
                <w:rFonts w:ascii="Hack" w:hAnsi="Hack"/>
                <w:lang w:val="fr-CH"/>
              </w:rPr>
              <w:t>page/id/attachement { Attachement }</w:t>
            </w:r>
          </w:p>
        </w:tc>
        <w:tc>
          <w:tcPr>
            <w:tcW w:w="4531" w:type="dxa"/>
            <w:vAlign w:val="center"/>
          </w:tcPr>
          <w:p w14:paraId="4742E51A" w14:textId="77777777" w:rsidR="00CA2B66" w:rsidRPr="00CA2B66" w:rsidRDefault="008A05A5" w:rsidP="008A05A5">
            <w:pPr>
              <w:rPr>
                <w:lang w:val="fr-CH"/>
              </w:rPr>
            </w:pPr>
            <w:r>
              <w:rPr>
                <w:lang w:val="fr-CH"/>
              </w:rPr>
              <w:t>Attachement einer Page hinzufügen</w:t>
            </w:r>
          </w:p>
        </w:tc>
      </w:tr>
      <w:tr w:rsidR="00CA2B66" w:rsidRPr="00CA2B66" w14:paraId="2857841B" w14:textId="77777777" w:rsidTr="008A05A5">
        <w:trPr>
          <w:trHeight w:val="340"/>
        </w:trPr>
        <w:tc>
          <w:tcPr>
            <w:tcW w:w="4530" w:type="dxa"/>
            <w:vAlign w:val="center"/>
          </w:tcPr>
          <w:p w14:paraId="1B6C113B" w14:textId="77777777" w:rsidR="00CA2B66" w:rsidRPr="008A05A5" w:rsidRDefault="00CA2B66" w:rsidP="008A05A5">
            <w:pPr>
              <w:rPr>
                <w:rFonts w:ascii="Hack" w:hAnsi="Hack"/>
              </w:rPr>
            </w:pPr>
            <w:r w:rsidRPr="008A05A5">
              <w:rPr>
                <w:rFonts w:ascii="Hack" w:hAnsi="Hack"/>
              </w:rPr>
              <w:t>login { Name, Password }</w:t>
            </w:r>
          </w:p>
        </w:tc>
        <w:tc>
          <w:tcPr>
            <w:tcW w:w="4531" w:type="dxa"/>
            <w:vAlign w:val="center"/>
          </w:tcPr>
          <w:p w14:paraId="1BDDD595" w14:textId="77777777" w:rsidR="00CA2B66" w:rsidRPr="00CA2B66" w:rsidRDefault="008A05A5" w:rsidP="008A05A5">
            <w:r>
              <w:t>Erstellt eine Session für einen U</w:t>
            </w:r>
            <w:r w:rsidR="00CA2B66" w:rsidRPr="00CA2B66">
              <w:t>ser</w:t>
            </w:r>
          </w:p>
        </w:tc>
      </w:tr>
      <w:tr w:rsidR="00CA2B66" w:rsidRPr="00CA2B66" w14:paraId="1FC3590C" w14:textId="77777777" w:rsidTr="008A05A5">
        <w:trPr>
          <w:trHeight w:val="340"/>
        </w:trPr>
        <w:tc>
          <w:tcPr>
            <w:tcW w:w="4530" w:type="dxa"/>
            <w:vAlign w:val="center"/>
          </w:tcPr>
          <w:p w14:paraId="4073C485" w14:textId="77777777" w:rsidR="00CA2B66" w:rsidRPr="008A05A5" w:rsidRDefault="00F43AD8" w:rsidP="008A05A5">
            <w:pPr>
              <w:rPr>
                <w:rFonts w:ascii="Hack" w:hAnsi="Hack"/>
              </w:rPr>
            </w:pPr>
            <w:r>
              <w:rPr>
                <w:rFonts w:ascii="Hack" w:hAnsi="Hack"/>
              </w:rPr>
              <w:t>logout</w:t>
            </w:r>
          </w:p>
        </w:tc>
        <w:tc>
          <w:tcPr>
            <w:tcW w:w="4531" w:type="dxa"/>
            <w:vAlign w:val="center"/>
          </w:tcPr>
          <w:p w14:paraId="3446EB73" w14:textId="77777777" w:rsidR="00CA2B66" w:rsidRPr="00CA2B66" w:rsidRDefault="008A05A5" w:rsidP="008A05A5">
            <w:r>
              <w:t>Löscht die Session</w:t>
            </w:r>
          </w:p>
        </w:tc>
      </w:tr>
    </w:tbl>
    <w:p w14:paraId="243BD2AA" w14:textId="77777777" w:rsidR="008A05A5" w:rsidRDefault="008A05A5"/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8A05A5" w:rsidRPr="00CA2B66" w14:paraId="70A0A811" w14:textId="77777777" w:rsidTr="00631746">
        <w:trPr>
          <w:trHeight w:val="340"/>
        </w:trPr>
        <w:tc>
          <w:tcPr>
            <w:tcW w:w="9061" w:type="dxa"/>
            <w:gridSpan w:val="2"/>
            <w:vAlign w:val="center"/>
          </w:tcPr>
          <w:p w14:paraId="260D8B2B" w14:textId="77777777" w:rsidR="008A05A5" w:rsidRPr="00CA2B66" w:rsidRDefault="008A05A5" w:rsidP="008A05A5">
            <w:pPr>
              <w:pStyle w:val="berschriftVier"/>
            </w:pPr>
            <w:r w:rsidRPr="00CA2B66">
              <w:t>PUT</w:t>
            </w:r>
            <w:r>
              <w:t xml:space="preserve"> (Ändern)</w:t>
            </w:r>
          </w:p>
        </w:tc>
      </w:tr>
      <w:tr w:rsidR="00CA2B66" w:rsidRPr="00CA2B66" w14:paraId="24EE72B5" w14:textId="77777777" w:rsidTr="008A05A5">
        <w:trPr>
          <w:trHeight w:val="340"/>
        </w:trPr>
        <w:tc>
          <w:tcPr>
            <w:tcW w:w="4530" w:type="dxa"/>
            <w:vAlign w:val="center"/>
          </w:tcPr>
          <w:p w14:paraId="5E5C7DE6" w14:textId="77777777" w:rsidR="00CA2B66" w:rsidRPr="008A05A5" w:rsidRDefault="00CA2B66" w:rsidP="008A05A5">
            <w:pPr>
              <w:rPr>
                <w:rFonts w:ascii="Consolas" w:hAnsi="Consolas"/>
              </w:rPr>
            </w:pPr>
            <w:r w:rsidRPr="008A05A5">
              <w:rPr>
                <w:rFonts w:ascii="Consolas" w:hAnsi="Consolas"/>
              </w:rPr>
              <w:t>tag/id { Label }</w:t>
            </w:r>
          </w:p>
        </w:tc>
        <w:tc>
          <w:tcPr>
            <w:tcW w:w="4531" w:type="dxa"/>
            <w:vAlign w:val="center"/>
          </w:tcPr>
          <w:p w14:paraId="1D56C5C9" w14:textId="77777777" w:rsidR="00CA2B66" w:rsidRPr="00CA2B66" w:rsidRDefault="008A05A5" w:rsidP="008A05A5">
            <w:r>
              <w:t>Ändert Label des T</w:t>
            </w:r>
            <w:r w:rsidR="00CA2B66" w:rsidRPr="00CA2B66">
              <w:t>ags</w:t>
            </w:r>
          </w:p>
        </w:tc>
      </w:tr>
      <w:tr w:rsidR="00CA2B66" w:rsidRPr="00CA2B66" w14:paraId="5FC0FE3E" w14:textId="77777777" w:rsidTr="008A05A5">
        <w:trPr>
          <w:trHeight w:val="340"/>
        </w:trPr>
        <w:tc>
          <w:tcPr>
            <w:tcW w:w="4530" w:type="dxa"/>
            <w:vAlign w:val="center"/>
          </w:tcPr>
          <w:p w14:paraId="6AB3568E" w14:textId="77777777" w:rsidR="00CA2B66" w:rsidRPr="008A05A5" w:rsidRDefault="00CA2B66" w:rsidP="008A05A5">
            <w:pPr>
              <w:rPr>
                <w:rFonts w:ascii="Consolas" w:hAnsi="Consolas"/>
                <w:lang w:val="fr-CH"/>
              </w:rPr>
            </w:pPr>
            <w:r w:rsidRPr="008A05A5">
              <w:rPr>
                <w:rFonts w:ascii="Consolas" w:hAnsi="Consolas"/>
                <w:lang w:val="fr-CH"/>
              </w:rPr>
              <w:t>page/id { Title, Content }</w:t>
            </w:r>
          </w:p>
        </w:tc>
        <w:tc>
          <w:tcPr>
            <w:tcW w:w="4531" w:type="dxa"/>
            <w:vAlign w:val="center"/>
          </w:tcPr>
          <w:p w14:paraId="7D0C6664" w14:textId="77777777" w:rsidR="00CA2B66" w:rsidRPr="00CA2B66" w:rsidRDefault="008A05A5" w:rsidP="008A05A5">
            <w:pPr>
              <w:rPr>
                <w:lang w:val="fr-CH"/>
              </w:rPr>
            </w:pPr>
            <w:r>
              <w:rPr>
                <w:lang w:val="fr-CH"/>
              </w:rPr>
              <w:t>Ändert Titel/Content der P</w:t>
            </w:r>
            <w:r w:rsidR="00CA2B66" w:rsidRPr="00CA2B66">
              <w:rPr>
                <w:lang w:val="fr-CH"/>
              </w:rPr>
              <w:t>age</w:t>
            </w:r>
          </w:p>
        </w:tc>
      </w:tr>
      <w:tr w:rsidR="00CA2B66" w:rsidRPr="00CA2B66" w14:paraId="64A7B8E4" w14:textId="77777777" w:rsidTr="008A05A5">
        <w:trPr>
          <w:trHeight w:val="340"/>
        </w:trPr>
        <w:tc>
          <w:tcPr>
            <w:tcW w:w="4530" w:type="dxa"/>
            <w:vAlign w:val="center"/>
          </w:tcPr>
          <w:p w14:paraId="09E66A5E" w14:textId="77777777" w:rsidR="00CA2B66" w:rsidRPr="008A05A5" w:rsidRDefault="00CA2B66" w:rsidP="008A05A5">
            <w:pPr>
              <w:rPr>
                <w:rFonts w:ascii="Consolas" w:hAnsi="Consolas"/>
              </w:rPr>
            </w:pPr>
            <w:r w:rsidRPr="008A05A5">
              <w:rPr>
                <w:rFonts w:ascii="Consolas" w:hAnsi="Consolas"/>
              </w:rPr>
              <w:t>user/id { Old Password, New Password }</w:t>
            </w:r>
          </w:p>
        </w:tc>
        <w:tc>
          <w:tcPr>
            <w:tcW w:w="4531" w:type="dxa"/>
            <w:vAlign w:val="center"/>
          </w:tcPr>
          <w:p w14:paraId="678B4374" w14:textId="77777777" w:rsidR="00CA2B66" w:rsidRPr="00CA2B66" w:rsidRDefault="008A05A5" w:rsidP="008A05A5">
            <w:r>
              <w:t>Ä</w:t>
            </w:r>
            <w:r w:rsidR="00CA2B66" w:rsidRPr="00CA2B66">
              <w:t xml:space="preserve">ndert </w:t>
            </w:r>
            <w:r>
              <w:t>das P</w:t>
            </w:r>
            <w:r w:rsidR="00CA2B66" w:rsidRPr="00CA2B66">
              <w:t>asswort</w:t>
            </w:r>
          </w:p>
        </w:tc>
      </w:tr>
    </w:tbl>
    <w:p w14:paraId="116CF76B" w14:textId="77777777" w:rsidR="008A05A5" w:rsidRDefault="008A05A5"/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8A05A5" w:rsidRPr="00CA2B66" w14:paraId="25FEB91B" w14:textId="77777777" w:rsidTr="00631746">
        <w:trPr>
          <w:trHeight w:val="340"/>
        </w:trPr>
        <w:tc>
          <w:tcPr>
            <w:tcW w:w="9061" w:type="dxa"/>
            <w:gridSpan w:val="2"/>
            <w:vAlign w:val="center"/>
          </w:tcPr>
          <w:p w14:paraId="1C5C8FA0" w14:textId="77777777" w:rsidR="008A05A5" w:rsidRPr="00CA2B66" w:rsidRDefault="008A05A5" w:rsidP="008A05A5">
            <w:pPr>
              <w:pStyle w:val="berschriftVier"/>
            </w:pPr>
            <w:r w:rsidRPr="00CA2B66">
              <w:t>DELETE</w:t>
            </w:r>
            <w:r>
              <w:t xml:space="preserve"> (Löschen)</w:t>
            </w:r>
          </w:p>
        </w:tc>
      </w:tr>
      <w:tr w:rsidR="00CA2B66" w:rsidRPr="00CA2B66" w14:paraId="4F0720E9" w14:textId="77777777" w:rsidTr="008A05A5">
        <w:trPr>
          <w:trHeight w:val="340"/>
        </w:trPr>
        <w:tc>
          <w:tcPr>
            <w:tcW w:w="4530" w:type="dxa"/>
            <w:vAlign w:val="center"/>
          </w:tcPr>
          <w:p w14:paraId="380FFB54" w14:textId="77777777" w:rsidR="00CA2B66" w:rsidRPr="008A05A5" w:rsidRDefault="00CA2B66" w:rsidP="008A05A5">
            <w:pPr>
              <w:rPr>
                <w:rFonts w:ascii="Consolas" w:hAnsi="Consolas"/>
              </w:rPr>
            </w:pPr>
            <w:r w:rsidRPr="008A05A5">
              <w:rPr>
                <w:rFonts w:ascii="Consolas" w:hAnsi="Consolas"/>
              </w:rPr>
              <w:t>tag/id</w:t>
            </w:r>
          </w:p>
        </w:tc>
        <w:tc>
          <w:tcPr>
            <w:tcW w:w="4531" w:type="dxa"/>
            <w:vAlign w:val="center"/>
          </w:tcPr>
          <w:p w14:paraId="58299A09" w14:textId="77777777" w:rsidR="00CA2B66" w:rsidRPr="00CA2B66" w:rsidRDefault="008A05A5" w:rsidP="008A05A5">
            <w:r>
              <w:t>Löscht den Tag (wenn keine P</w:t>
            </w:r>
            <w:r w:rsidR="00CA2B66" w:rsidRPr="00CA2B66">
              <w:t>age mit diesem Tag existiert)</w:t>
            </w:r>
          </w:p>
        </w:tc>
      </w:tr>
      <w:tr w:rsidR="00CA2B66" w:rsidRPr="00CA2B66" w14:paraId="23B149CB" w14:textId="77777777" w:rsidTr="008A05A5">
        <w:trPr>
          <w:trHeight w:val="340"/>
        </w:trPr>
        <w:tc>
          <w:tcPr>
            <w:tcW w:w="4530" w:type="dxa"/>
            <w:vAlign w:val="center"/>
          </w:tcPr>
          <w:p w14:paraId="5F867C16" w14:textId="77777777" w:rsidR="00CA2B66" w:rsidRPr="008A05A5" w:rsidRDefault="00CA2B66" w:rsidP="008A05A5">
            <w:pPr>
              <w:rPr>
                <w:rFonts w:ascii="Consolas" w:hAnsi="Consolas"/>
              </w:rPr>
            </w:pPr>
            <w:r w:rsidRPr="008A05A5">
              <w:rPr>
                <w:rFonts w:ascii="Consolas" w:hAnsi="Consolas"/>
              </w:rPr>
              <w:t>page/id</w:t>
            </w:r>
          </w:p>
        </w:tc>
        <w:tc>
          <w:tcPr>
            <w:tcW w:w="4531" w:type="dxa"/>
            <w:vAlign w:val="center"/>
          </w:tcPr>
          <w:p w14:paraId="455331FB" w14:textId="77777777" w:rsidR="00CA2B66" w:rsidRPr="00CA2B66" w:rsidRDefault="008A05A5" w:rsidP="008A05A5">
            <w:r>
              <w:t>Löscht die P</w:t>
            </w:r>
            <w:r w:rsidR="00CA2B66" w:rsidRPr="00CA2B66">
              <w:t>age</w:t>
            </w:r>
          </w:p>
        </w:tc>
      </w:tr>
      <w:tr w:rsidR="00CA2B66" w:rsidRPr="00CA2B66" w14:paraId="5CAE5F54" w14:textId="77777777" w:rsidTr="008A05A5">
        <w:trPr>
          <w:trHeight w:val="340"/>
        </w:trPr>
        <w:tc>
          <w:tcPr>
            <w:tcW w:w="4530" w:type="dxa"/>
            <w:vAlign w:val="center"/>
          </w:tcPr>
          <w:p w14:paraId="6368C1E4" w14:textId="77777777" w:rsidR="00CA2B66" w:rsidRPr="008A05A5" w:rsidRDefault="00CA2B66" w:rsidP="008A05A5">
            <w:pPr>
              <w:rPr>
                <w:rFonts w:ascii="Consolas" w:hAnsi="Consolas"/>
              </w:rPr>
            </w:pPr>
            <w:r w:rsidRPr="008A05A5">
              <w:rPr>
                <w:rFonts w:ascii="Consolas" w:hAnsi="Consolas"/>
              </w:rPr>
              <w:t>user { Password }</w:t>
            </w:r>
          </w:p>
        </w:tc>
        <w:tc>
          <w:tcPr>
            <w:tcW w:w="4531" w:type="dxa"/>
            <w:vAlign w:val="center"/>
          </w:tcPr>
          <w:p w14:paraId="44E33D2A" w14:textId="77777777" w:rsidR="00CA2B66" w:rsidRPr="00CA2B66" w:rsidRDefault="00CA2B66" w:rsidP="008A05A5">
            <w:r w:rsidRPr="00CA2B66">
              <w:t>Löscht den eigenen Account</w:t>
            </w:r>
          </w:p>
        </w:tc>
      </w:tr>
      <w:tr w:rsidR="00CA2B66" w:rsidRPr="00CA2B66" w14:paraId="53C358B9" w14:textId="77777777" w:rsidTr="008A05A5">
        <w:trPr>
          <w:trHeight w:val="340"/>
        </w:trPr>
        <w:tc>
          <w:tcPr>
            <w:tcW w:w="4530" w:type="dxa"/>
            <w:vAlign w:val="center"/>
          </w:tcPr>
          <w:p w14:paraId="288C0903" w14:textId="77777777" w:rsidR="00CA2B66" w:rsidRPr="008A05A5" w:rsidRDefault="00CA2B66" w:rsidP="008A05A5">
            <w:pPr>
              <w:rPr>
                <w:rFonts w:ascii="Consolas" w:hAnsi="Consolas"/>
              </w:rPr>
            </w:pPr>
            <w:r w:rsidRPr="008A05A5">
              <w:rPr>
                <w:rFonts w:ascii="Consolas" w:hAnsi="Consolas"/>
              </w:rPr>
              <w:t>page/id/tag { TagId }</w:t>
            </w:r>
          </w:p>
        </w:tc>
        <w:tc>
          <w:tcPr>
            <w:tcW w:w="4531" w:type="dxa"/>
            <w:vAlign w:val="center"/>
          </w:tcPr>
          <w:p w14:paraId="1F42765C" w14:textId="77777777" w:rsidR="00CA2B66" w:rsidRPr="00CA2B66" w:rsidRDefault="008A05A5" w:rsidP="008A05A5">
            <w:r>
              <w:t>E</w:t>
            </w:r>
            <w:r w:rsidR="00CA2B66" w:rsidRPr="00CA2B66">
              <w:t>ntfernt einen Tag von einer Page</w:t>
            </w:r>
          </w:p>
        </w:tc>
      </w:tr>
      <w:tr w:rsidR="00CA2B66" w:rsidRPr="00CA2B66" w14:paraId="6BEE9C36" w14:textId="77777777" w:rsidTr="008A05A5">
        <w:trPr>
          <w:trHeight w:val="340"/>
        </w:trPr>
        <w:tc>
          <w:tcPr>
            <w:tcW w:w="4530" w:type="dxa"/>
            <w:vAlign w:val="center"/>
          </w:tcPr>
          <w:p w14:paraId="082F9EFB" w14:textId="77777777" w:rsidR="00CA2B66" w:rsidRPr="008A05A5" w:rsidRDefault="00CA2B66" w:rsidP="008A05A5">
            <w:pPr>
              <w:rPr>
                <w:rFonts w:ascii="Consolas" w:hAnsi="Consolas"/>
              </w:rPr>
            </w:pPr>
            <w:r w:rsidRPr="008A05A5">
              <w:rPr>
                <w:rFonts w:ascii="Consolas" w:hAnsi="Consolas"/>
              </w:rPr>
              <w:t>page/id/attachement { AttachementId }</w:t>
            </w:r>
          </w:p>
        </w:tc>
        <w:tc>
          <w:tcPr>
            <w:tcW w:w="4531" w:type="dxa"/>
            <w:vAlign w:val="center"/>
          </w:tcPr>
          <w:p w14:paraId="25F2BAA2" w14:textId="77777777" w:rsidR="00CA2B66" w:rsidRPr="00CA2B66" w:rsidRDefault="008A05A5" w:rsidP="008A05A5">
            <w:r>
              <w:t>E</w:t>
            </w:r>
            <w:r w:rsidRPr="008A05A5">
              <w:t>ntfernt Attachement von einer Page</w:t>
            </w:r>
          </w:p>
        </w:tc>
      </w:tr>
      <w:tr w:rsidR="00CA2B66" w:rsidRPr="00CA2B66" w14:paraId="23EBC3F8" w14:textId="77777777" w:rsidTr="008A05A5">
        <w:trPr>
          <w:trHeight w:val="340"/>
        </w:trPr>
        <w:tc>
          <w:tcPr>
            <w:tcW w:w="4530" w:type="dxa"/>
            <w:vAlign w:val="center"/>
          </w:tcPr>
          <w:p w14:paraId="3BEBA8C5" w14:textId="77777777" w:rsidR="00CA2B66" w:rsidRPr="008A05A5" w:rsidRDefault="00CA2B66" w:rsidP="008A05A5">
            <w:pPr>
              <w:rPr>
                <w:rFonts w:ascii="Consolas" w:hAnsi="Consolas"/>
              </w:rPr>
            </w:pPr>
            <w:r w:rsidRPr="008A05A5">
              <w:rPr>
                <w:rFonts w:ascii="Consolas" w:hAnsi="Consolas"/>
              </w:rPr>
              <w:t>attachement/id</w:t>
            </w:r>
          </w:p>
        </w:tc>
        <w:tc>
          <w:tcPr>
            <w:tcW w:w="4531" w:type="dxa"/>
            <w:vAlign w:val="center"/>
          </w:tcPr>
          <w:p w14:paraId="5AB66FCC" w14:textId="77777777" w:rsidR="00CA2B66" w:rsidRPr="00CA2B66" w:rsidRDefault="008A05A5" w:rsidP="008A05A5">
            <w:r>
              <w:t>Löscht A</w:t>
            </w:r>
            <w:r w:rsidR="00CA2B66" w:rsidRPr="00CA2B66">
              <w:t>ttachement</w:t>
            </w:r>
          </w:p>
        </w:tc>
      </w:tr>
    </w:tbl>
    <w:p w14:paraId="26C9D949" w14:textId="77777777" w:rsidR="00403C94" w:rsidRDefault="00403C94"/>
    <w:p w14:paraId="28A19758" w14:textId="77777777" w:rsidR="00403C94" w:rsidRDefault="00403C94" w:rsidP="00403C94">
      <w:pPr>
        <w:pStyle w:val="TextCDB"/>
      </w:pPr>
      <w:r>
        <w:br w:type="page"/>
      </w:r>
    </w:p>
    <w:p w14:paraId="5A37CBEE" w14:textId="77777777" w:rsidR="001C2C16" w:rsidRDefault="00CF6CC7">
      <w:pPr>
        <w:pStyle w:val="berschrift1"/>
        <w:tabs>
          <w:tab w:val="clear" w:pos="850"/>
          <w:tab w:val="left" w:pos="432"/>
        </w:tabs>
        <w:suppressAutoHyphens/>
        <w:spacing w:before="0" w:after="283" w:line="240" w:lineRule="auto"/>
      </w:pPr>
      <w:bookmarkStart w:id="96" w:name="_Toc497815361"/>
      <w:commentRangeStart w:id="97"/>
      <w:r>
        <w:lastRenderedPageBreak/>
        <w:t>Qualitätssicherung</w:t>
      </w:r>
      <w:bookmarkEnd w:id="96"/>
      <w:commentRangeEnd w:id="97"/>
      <w:r w:rsidR="001906F5">
        <w:rPr>
          <w:rStyle w:val="Kommentarzeichen"/>
          <w:rFonts w:cs="Times New Roman"/>
          <w:b w:val="0"/>
          <w:bCs w:val="0"/>
          <w:kern w:val="0"/>
        </w:rPr>
        <w:commentReference w:id="97"/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562"/>
        <w:gridCol w:w="3402"/>
        <w:gridCol w:w="5097"/>
      </w:tblGrid>
      <w:tr w:rsidR="00403C94" w14:paraId="15CE1631" w14:textId="77777777" w:rsidTr="00403C94">
        <w:tc>
          <w:tcPr>
            <w:tcW w:w="562" w:type="dxa"/>
            <w:shd w:val="clear" w:color="auto" w:fill="D9D9D9" w:themeFill="background1" w:themeFillShade="D9"/>
          </w:tcPr>
          <w:p w14:paraId="299755CF" w14:textId="77777777" w:rsidR="00403C94" w:rsidRPr="00FC0DF9" w:rsidRDefault="00403C94" w:rsidP="00631746">
            <w:pPr>
              <w:rPr>
                <w:b/>
              </w:rPr>
            </w:pPr>
            <w:r>
              <w:rPr>
                <w:b/>
              </w:rPr>
              <w:t>Nr.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14:paraId="2DC3B2B4" w14:textId="77777777" w:rsidR="00403C94" w:rsidRPr="00FC0DF9" w:rsidRDefault="00403C94" w:rsidP="00631746">
            <w:pPr>
              <w:rPr>
                <w:b/>
              </w:rPr>
            </w:pPr>
            <w:r w:rsidRPr="00FC0DF9">
              <w:rPr>
                <w:b/>
              </w:rPr>
              <w:t>Abgedeckter Anwendungsfall</w:t>
            </w:r>
          </w:p>
        </w:tc>
        <w:tc>
          <w:tcPr>
            <w:tcW w:w="5097" w:type="dxa"/>
            <w:shd w:val="clear" w:color="auto" w:fill="D9D9D9" w:themeFill="background1" w:themeFillShade="D9"/>
          </w:tcPr>
          <w:p w14:paraId="47AB6853" w14:textId="77777777" w:rsidR="00403C94" w:rsidRPr="00FC0DF9" w:rsidRDefault="00403C94" w:rsidP="00631746">
            <w:pPr>
              <w:rPr>
                <w:b/>
              </w:rPr>
            </w:pPr>
            <w:r w:rsidRPr="00FC0DF9">
              <w:rPr>
                <w:b/>
              </w:rPr>
              <w:t>Beschreibung</w:t>
            </w:r>
          </w:p>
        </w:tc>
      </w:tr>
      <w:tr w:rsidR="00403C94" w14:paraId="58BD4DBA" w14:textId="77777777" w:rsidTr="00403C94">
        <w:tc>
          <w:tcPr>
            <w:tcW w:w="562" w:type="dxa"/>
          </w:tcPr>
          <w:p w14:paraId="1E3607B5" w14:textId="77777777" w:rsidR="00403C94" w:rsidRPr="00FC0DF9" w:rsidRDefault="00403C94" w:rsidP="00631746">
            <w:r>
              <w:t>1</w:t>
            </w:r>
          </w:p>
        </w:tc>
        <w:tc>
          <w:tcPr>
            <w:tcW w:w="3402" w:type="dxa"/>
          </w:tcPr>
          <w:p w14:paraId="19D25D2F" w14:textId="77777777" w:rsidR="00403C94" w:rsidRDefault="00403C94" w:rsidP="00631746">
            <w:pPr>
              <w:pStyle w:val="Zweittrakt"/>
            </w:pPr>
            <w:r>
              <w:t>Neues Benutzerkonto erstellen</w:t>
            </w:r>
          </w:p>
        </w:tc>
        <w:tc>
          <w:tcPr>
            <w:tcW w:w="5097" w:type="dxa"/>
          </w:tcPr>
          <w:p w14:paraId="364D90EB" w14:textId="77777777" w:rsidR="00403C94" w:rsidRDefault="00403C94" w:rsidP="00631746">
            <w:pPr>
              <w:pStyle w:val="Zweittrakt"/>
            </w:pPr>
            <w:r>
              <w:t>Der Benutzer kann ein Account erstellen, sofern er noch keines besitzt und die Daten valide sind. Anschliessend wird er eingeloggt.</w:t>
            </w:r>
          </w:p>
        </w:tc>
      </w:tr>
      <w:tr w:rsidR="00403C94" w14:paraId="5B7589B7" w14:textId="77777777" w:rsidTr="00403C94">
        <w:tc>
          <w:tcPr>
            <w:tcW w:w="562" w:type="dxa"/>
          </w:tcPr>
          <w:p w14:paraId="715BC7E9" w14:textId="77777777" w:rsidR="00403C94" w:rsidRDefault="00403C94" w:rsidP="00631746">
            <w:r>
              <w:t>2</w:t>
            </w:r>
          </w:p>
        </w:tc>
        <w:tc>
          <w:tcPr>
            <w:tcW w:w="3402" w:type="dxa"/>
          </w:tcPr>
          <w:p w14:paraId="691132B3" w14:textId="77777777" w:rsidR="00403C94" w:rsidRDefault="00403C94" w:rsidP="00631746">
            <w:pPr>
              <w:pStyle w:val="Zweittrakt"/>
            </w:pPr>
            <w:r>
              <w:t>Anmelden</w:t>
            </w:r>
          </w:p>
        </w:tc>
        <w:tc>
          <w:tcPr>
            <w:tcW w:w="5097" w:type="dxa"/>
          </w:tcPr>
          <w:p w14:paraId="53D2DD02" w14:textId="77777777" w:rsidR="00403C94" w:rsidRDefault="00403C94" w:rsidP="00631746">
            <w:pPr>
              <w:pStyle w:val="Zweittrakt"/>
            </w:pPr>
            <w:r>
              <w:t xml:space="preserve">Der Benutzer kann sich mit seinen Login Daten </w:t>
            </w:r>
            <w:ins w:id="98" w:author="Georg Ninck" w:date="2017-11-12T12:08:00Z">
              <w:r w:rsidR="00B61FF8">
                <w:t>a</w:t>
              </w:r>
            </w:ins>
            <w:del w:id="99" w:author="Georg Ninck" w:date="2017-11-12T12:08:00Z">
              <w:r w:rsidDel="00B61FF8">
                <w:delText>A</w:delText>
              </w:r>
            </w:del>
            <w:r>
              <w:t xml:space="preserve">nmelden, er wird dann auf die </w:t>
            </w:r>
            <w:ins w:id="100" w:author="Georg Ninck" w:date="2017-11-12T12:08:00Z">
              <w:r w:rsidR="00B61FF8">
                <w:t>n</w:t>
              </w:r>
            </w:ins>
            <w:del w:id="101" w:author="Georg Ninck" w:date="2017-11-12T12:08:00Z">
              <w:r w:rsidDel="00B61FF8">
                <w:delText>N</w:delText>
              </w:r>
            </w:del>
            <w:r>
              <w:t>ächste Page weitergeführt.</w:t>
            </w:r>
          </w:p>
        </w:tc>
      </w:tr>
      <w:tr w:rsidR="00403C94" w14:paraId="66FD56DB" w14:textId="77777777" w:rsidTr="00403C94">
        <w:tc>
          <w:tcPr>
            <w:tcW w:w="562" w:type="dxa"/>
          </w:tcPr>
          <w:p w14:paraId="47311236" w14:textId="77777777" w:rsidR="00403C94" w:rsidRDefault="00403C94" w:rsidP="00631746">
            <w:r>
              <w:t>3</w:t>
            </w:r>
          </w:p>
        </w:tc>
        <w:tc>
          <w:tcPr>
            <w:tcW w:w="3402" w:type="dxa"/>
          </w:tcPr>
          <w:p w14:paraId="40948E90" w14:textId="77777777" w:rsidR="00403C94" w:rsidRDefault="00403C94" w:rsidP="00631746">
            <w:pPr>
              <w:pStyle w:val="Zweittrakt"/>
            </w:pPr>
            <w:r>
              <w:t>Page erstellen</w:t>
            </w:r>
          </w:p>
        </w:tc>
        <w:tc>
          <w:tcPr>
            <w:tcW w:w="5097" w:type="dxa"/>
          </w:tcPr>
          <w:p w14:paraId="1E2E0833" w14:textId="77777777" w:rsidR="00403C94" w:rsidRDefault="00403C94" w:rsidP="00631746">
            <w:pPr>
              <w:pStyle w:val="Zweittrakt"/>
            </w:pPr>
            <w:r>
              <w:t>Der Benutzer kann eine neue Page mit Inhalten erstellen. Dies wird beim Speichern mit einer Meldung quittiert.</w:t>
            </w:r>
          </w:p>
        </w:tc>
      </w:tr>
      <w:tr w:rsidR="00403C94" w14:paraId="18168E10" w14:textId="77777777" w:rsidTr="00403C94">
        <w:tc>
          <w:tcPr>
            <w:tcW w:w="562" w:type="dxa"/>
          </w:tcPr>
          <w:p w14:paraId="1FF9F098" w14:textId="77777777" w:rsidR="00403C94" w:rsidRDefault="00403C94" w:rsidP="00631746">
            <w:r>
              <w:t>4</w:t>
            </w:r>
          </w:p>
        </w:tc>
        <w:tc>
          <w:tcPr>
            <w:tcW w:w="3402" w:type="dxa"/>
          </w:tcPr>
          <w:p w14:paraId="528FB34F" w14:textId="77777777" w:rsidR="00403C94" w:rsidRPr="00FC0DF9" w:rsidRDefault="00403C94" w:rsidP="00631746">
            <w:r>
              <w:t>Tags hinzufügen</w:t>
            </w:r>
          </w:p>
        </w:tc>
        <w:tc>
          <w:tcPr>
            <w:tcW w:w="5097" w:type="dxa"/>
          </w:tcPr>
          <w:p w14:paraId="6DDED176" w14:textId="77777777" w:rsidR="00403C94" w:rsidRDefault="00403C94" w:rsidP="00631746">
            <w:pPr>
              <w:pStyle w:val="Zweittrakt"/>
            </w:pPr>
            <w:r>
              <w:t>Der Benutzer gibt die Page und die gewünschten Tags an. Die Tags werden der Page hinzugefügt. Die Page ist nun durch die Tags besser auffindbar.</w:t>
            </w:r>
          </w:p>
        </w:tc>
      </w:tr>
      <w:tr w:rsidR="00403C94" w14:paraId="4757A564" w14:textId="77777777" w:rsidTr="00403C94">
        <w:tc>
          <w:tcPr>
            <w:tcW w:w="562" w:type="dxa"/>
          </w:tcPr>
          <w:p w14:paraId="3454A865" w14:textId="77777777" w:rsidR="00403C94" w:rsidRDefault="00403C94" w:rsidP="00631746">
            <w:r>
              <w:t>5</w:t>
            </w:r>
          </w:p>
        </w:tc>
        <w:tc>
          <w:tcPr>
            <w:tcW w:w="3402" w:type="dxa"/>
          </w:tcPr>
          <w:p w14:paraId="2ECD0774" w14:textId="77777777" w:rsidR="00403C94" w:rsidRDefault="00403C94" w:rsidP="00631746">
            <w:pPr>
              <w:pStyle w:val="Zweittrakt"/>
            </w:pPr>
            <w:r>
              <w:t>Bearbeiten von Tags</w:t>
            </w:r>
          </w:p>
        </w:tc>
        <w:tc>
          <w:tcPr>
            <w:tcW w:w="5097" w:type="dxa"/>
          </w:tcPr>
          <w:p w14:paraId="0AA3C20A" w14:textId="77777777" w:rsidR="00403C94" w:rsidRDefault="00403C94" w:rsidP="00631746">
            <w:pPr>
              <w:pStyle w:val="Zweittrakt"/>
            </w:pPr>
            <w:r>
              <w:t>Der Benutzer bearbeitet die Tags. Der Benutzer kann anschliessend die Page durch die bearbeiteten Tags wiederfinden.</w:t>
            </w:r>
          </w:p>
        </w:tc>
      </w:tr>
      <w:tr w:rsidR="00403C94" w14:paraId="4C583F8D" w14:textId="77777777" w:rsidTr="00403C94">
        <w:tc>
          <w:tcPr>
            <w:tcW w:w="562" w:type="dxa"/>
          </w:tcPr>
          <w:p w14:paraId="0870CA2B" w14:textId="77777777" w:rsidR="00403C94" w:rsidRDefault="00403C94" w:rsidP="00631746">
            <w:r>
              <w:t>6</w:t>
            </w:r>
          </w:p>
        </w:tc>
        <w:tc>
          <w:tcPr>
            <w:tcW w:w="3402" w:type="dxa"/>
          </w:tcPr>
          <w:p w14:paraId="6A08891E" w14:textId="77777777" w:rsidR="00403C94" w:rsidRDefault="00403C94" w:rsidP="00631746">
            <w:pPr>
              <w:pStyle w:val="Zweittrakt"/>
            </w:pPr>
            <w:r>
              <w:t>Page bearbeiten</w:t>
            </w:r>
          </w:p>
        </w:tc>
        <w:tc>
          <w:tcPr>
            <w:tcW w:w="5097" w:type="dxa"/>
          </w:tcPr>
          <w:p w14:paraId="64813843" w14:textId="77777777" w:rsidR="00403C94" w:rsidRDefault="00403C94" w:rsidP="00631746">
            <w:pPr>
              <w:pStyle w:val="Zweittrakt"/>
            </w:pPr>
            <w:r>
              <w:t xml:space="preserve">Der Benutzer kann seine Page bearbeiten. Nach dem </w:t>
            </w:r>
            <w:ins w:id="102" w:author="Georg Ninck" w:date="2017-11-12T12:09:00Z">
              <w:r w:rsidR="00B61FF8">
                <w:t>S</w:t>
              </w:r>
            </w:ins>
            <w:del w:id="103" w:author="Georg Ninck" w:date="2017-11-12T12:09:00Z">
              <w:r w:rsidDel="00B61FF8">
                <w:delText>s</w:delText>
              </w:r>
            </w:del>
            <w:r>
              <w:t>peichern wird die neue Version abgespeichert, der Benutzer bekommt eine entsprechende Meldung.</w:t>
            </w:r>
          </w:p>
        </w:tc>
      </w:tr>
      <w:tr w:rsidR="00403C94" w14:paraId="0B9F8D9A" w14:textId="77777777" w:rsidTr="00403C94">
        <w:tc>
          <w:tcPr>
            <w:tcW w:w="562" w:type="dxa"/>
          </w:tcPr>
          <w:p w14:paraId="708ADC8F" w14:textId="77777777" w:rsidR="00403C94" w:rsidRDefault="00403C94" w:rsidP="00631746">
            <w:r>
              <w:t>7</w:t>
            </w:r>
          </w:p>
        </w:tc>
        <w:tc>
          <w:tcPr>
            <w:tcW w:w="3402" w:type="dxa"/>
          </w:tcPr>
          <w:p w14:paraId="1A3C6013" w14:textId="77777777" w:rsidR="00403C94" w:rsidRDefault="00403C94" w:rsidP="00631746">
            <w:pPr>
              <w:pStyle w:val="Zweittrakt"/>
            </w:pPr>
            <w:r>
              <w:t>Page suchen</w:t>
            </w:r>
          </w:p>
        </w:tc>
        <w:tc>
          <w:tcPr>
            <w:tcW w:w="5097" w:type="dxa"/>
          </w:tcPr>
          <w:p w14:paraId="193E71C7" w14:textId="77777777" w:rsidR="00403C94" w:rsidRDefault="00403C94" w:rsidP="00631746">
            <w:pPr>
              <w:pStyle w:val="Zweittrakt"/>
            </w:pPr>
            <w:r>
              <w:t>Der Benutzer kann eine Page nach Titel, Tag und Inhalt suchen.</w:t>
            </w:r>
          </w:p>
        </w:tc>
      </w:tr>
      <w:tr w:rsidR="00403C94" w14:paraId="3B6E6F13" w14:textId="77777777" w:rsidTr="00403C94">
        <w:tc>
          <w:tcPr>
            <w:tcW w:w="562" w:type="dxa"/>
          </w:tcPr>
          <w:p w14:paraId="03080A2A" w14:textId="77777777" w:rsidR="00403C94" w:rsidRDefault="00403C94" w:rsidP="00631746">
            <w:r>
              <w:t>8</w:t>
            </w:r>
          </w:p>
        </w:tc>
        <w:tc>
          <w:tcPr>
            <w:tcW w:w="3402" w:type="dxa"/>
          </w:tcPr>
          <w:p w14:paraId="667AB018" w14:textId="77777777" w:rsidR="00403C94" w:rsidRDefault="00403C94" w:rsidP="00631746">
            <w:pPr>
              <w:pStyle w:val="Zweittrakt"/>
            </w:pPr>
            <w:r>
              <w:t>Page löschen</w:t>
            </w:r>
          </w:p>
        </w:tc>
        <w:tc>
          <w:tcPr>
            <w:tcW w:w="5097" w:type="dxa"/>
          </w:tcPr>
          <w:p w14:paraId="0BC26376" w14:textId="77777777" w:rsidR="00403C94" w:rsidRDefault="00403C94" w:rsidP="00631746">
            <w:pPr>
              <w:pStyle w:val="Zweittrakt"/>
            </w:pPr>
            <w:r>
              <w:t>Der Benutzer kann seine Page löschen. Nach einer Meldung wird dies</w:t>
            </w:r>
            <w:del w:id="104" w:author="Georg Ninck" w:date="2017-11-12T12:09:00Z">
              <w:r w:rsidDel="00B61FF8">
                <w:delText>e</w:delText>
              </w:r>
            </w:del>
            <w:r>
              <w:t xml:space="preserve"> </w:t>
            </w:r>
            <w:ins w:id="105" w:author="Georg Ninck" w:date="2017-11-12T12:09:00Z">
              <w:r w:rsidR="00B61FF8">
                <w:t>i</w:t>
              </w:r>
            </w:ins>
            <w:del w:id="106" w:author="Georg Ninck" w:date="2017-11-12T12:09:00Z">
              <w:r w:rsidDel="00B61FF8">
                <w:delText>I</w:delText>
              </w:r>
            </w:del>
            <w:r>
              <w:t>hm bestätigt und die Page ist gelöscht.</w:t>
            </w:r>
          </w:p>
        </w:tc>
      </w:tr>
      <w:tr w:rsidR="00403C94" w14:paraId="2491A08D" w14:textId="77777777" w:rsidTr="00403C94">
        <w:tc>
          <w:tcPr>
            <w:tcW w:w="562" w:type="dxa"/>
          </w:tcPr>
          <w:p w14:paraId="16A7F124" w14:textId="77777777" w:rsidR="00403C94" w:rsidRDefault="00403C94" w:rsidP="00631746">
            <w:r>
              <w:t>9</w:t>
            </w:r>
          </w:p>
        </w:tc>
        <w:tc>
          <w:tcPr>
            <w:tcW w:w="3402" w:type="dxa"/>
          </w:tcPr>
          <w:p w14:paraId="43DA9F43" w14:textId="77777777" w:rsidR="00403C94" w:rsidRDefault="00403C94" w:rsidP="00631746">
            <w:pPr>
              <w:pStyle w:val="Zweittrakt"/>
            </w:pPr>
            <w:r>
              <w:t>Export von Pages</w:t>
            </w:r>
          </w:p>
        </w:tc>
        <w:tc>
          <w:tcPr>
            <w:tcW w:w="5097" w:type="dxa"/>
          </w:tcPr>
          <w:p w14:paraId="351C951F" w14:textId="77777777" w:rsidR="00403C94" w:rsidRDefault="00403C94" w:rsidP="00631746">
            <w:pPr>
              <w:pStyle w:val="Zweittrakt"/>
            </w:pPr>
            <w:r>
              <w:t xml:space="preserve">Der Benutzer kann seine eigenen Pages exportieren und anderen zur Verfügung stellen, indem er den Export weiterversendet. </w:t>
            </w:r>
          </w:p>
        </w:tc>
      </w:tr>
      <w:tr w:rsidR="00403C94" w14:paraId="3AA79D24" w14:textId="77777777" w:rsidTr="00403C94">
        <w:tc>
          <w:tcPr>
            <w:tcW w:w="562" w:type="dxa"/>
          </w:tcPr>
          <w:p w14:paraId="01C91658" w14:textId="77777777" w:rsidR="00403C94" w:rsidRDefault="00403C94" w:rsidP="00631746">
            <w:r>
              <w:t>10</w:t>
            </w:r>
          </w:p>
        </w:tc>
        <w:tc>
          <w:tcPr>
            <w:tcW w:w="3402" w:type="dxa"/>
          </w:tcPr>
          <w:p w14:paraId="1A6AEEA2" w14:textId="77777777" w:rsidR="00403C94" w:rsidRPr="00785064" w:rsidRDefault="00403C94" w:rsidP="00631746">
            <w:pPr>
              <w:pStyle w:val="Zweittrakt"/>
            </w:pPr>
            <w:r>
              <w:t>Passwort ändern</w:t>
            </w:r>
          </w:p>
        </w:tc>
        <w:tc>
          <w:tcPr>
            <w:tcW w:w="5097" w:type="dxa"/>
          </w:tcPr>
          <w:p w14:paraId="13518D54" w14:textId="77777777" w:rsidR="00403C94" w:rsidRDefault="00403C94" w:rsidP="00631746">
            <w:pPr>
              <w:pStyle w:val="Zweittrakt"/>
            </w:pPr>
            <w:r>
              <w:t>Der Benutzer ändern sein Passwort und wird anschliessend ausgeloggt und muss sich mit dem neuen Passwort anmelden.</w:t>
            </w:r>
          </w:p>
        </w:tc>
      </w:tr>
      <w:tr w:rsidR="00403C94" w14:paraId="20D00DD9" w14:textId="77777777" w:rsidTr="00403C94">
        <w:tc>
          <w:tcPr>
            <w:tcW w:w="562" w:type="dxa"/>
          </w:tcPr>
          <w:p w14:paraId="4B444ECF" w14:textId="77777777" w:rsidR="00403C94" w:rsidRDefault="00403C94" w:rsidP="00631746">
            <w:r>
              <w:t>11</w:t>
            </w:r>
          </w:p>
        </w:tc>
        <w:tc>
          <w:tcPr>
            <w:tcW w:w="3402" w:type="dxa"/>
          </w:tcPr>
          <w:p w14:paraId="16904826" w14:textId="77777777" w:rsidR="00403C94" w:rsidRDefault="00403C94" w:rsidP="00631746">
            <w:pPr>
              <w:pStyle w:val="Zweittrakt"/>
            </w:pPr>
            <w:r>
              <w:t>Benutzer deaktivieren (löschen)</w:t>
            </w:r>
          </w:p>
        </w:tc>
        <w:tc>
          <w:tcPr>
            <w:tcW w:w="5097" w:type="dxa"/>
          </w:tcPr>
          <w:p w14:paraId="382C9154" w14:textId="77777777" w:rsidR="00403C94" w:rsidRDefault="00403C94" w:rsidP="00631746">
            <w:pPr>
              <w:pStyle w:val="Zweittrakt"/>
            </w:pPr>
            <w:r>
              <w:t>Der Benutzer kann sein Account deaktivieren. Anschliessend wird er abgemeldet. Die Pages werden nicht gelöscht.</w:t>
            </w:r>
          </w:p>
        </w:tc>
      </w:tr>
      <w:tr w:rsidR="00403C94" w14:paraId="2ADDBD9C" w14:textId="77777777" w:rsidTr="00403C94">
        <w:tc>
          <w:tcPr>
            <w:tcW w:w="562" w:type="dxa"/>
          </w:tcPr>
          <w:p w14:paraId="68AFF880" w14:textId="77777777" w:rsidR="00403C94" w:rsidRDefault="00403C94" w:rsidP="00631746">
            <w:r>
              <w:t>12</w:t>
            </w:r>
          </w:p>
        </w:tc>
        <w:tc>
          <w:tcPr>
            <w:tcW w:w="3402" w:type="dxa"/>
          </w:tcPr>
          <w:p w14:paraId="41DD28F5" w14:textId="77777777" w:rsidR="00403C94" w:rsidRDefault="00403C94" w:rsidP="00631746">
            <w:pPr>
              <w:pStyle w:val="Zweittrakt"/>
            </w:pPr>
            <w:r>
              <w:t>Benutzer reaktivieren</w:t>
            </w:r>
          </w:p>
        </w:tc>
        <w:tc>
          <w:tcPr>
            <w:tcW w:w="5097" w:type="dxa"/>
          </w:tcPr>
          <w:p w14:paraId="5C790C67" w14:textId="77777777" w:rsidR="00403C94" w:rsidRDefault="00403C94" w:rsidP="00631746">
            <w:pPr>
              <w:pStyle w:val="Zweittrakt"/>
            </w:pPr>
            <w:r>
              <w:t>Der Benutzer kann sein Account, wenn dieser nicht mehr als vor 2 Wochen deaktiviert wurde, wieder aktivieren. Dazu muss er sich ganz normal anmelden und die Deaktivierung wird aufgehoben. Wenn der Account länger als 2 Wochen deaktiviert ist, ist es nicht mehr möglich diesen zu reaktivieren.</w:t>
            </w:r>
          </w:p>
        </w:tc>
      </w:tr>
    </w:tbl>
    <w:p w14:paraId="17BFDC9F" w14:textId="77777777" w:rsidR="00403C94" w:rsidRPr="00403C94" w:rsidRDefault="00403C94" w:rsidP="00403C94">
      <w:pPr>
        <w:pStyle w:val="TextCDB"/>
        <w:rPr>
          <w:lang w:val="de-CH" w:eastAsia="de-CH"/>
        </w:rPr>
      </w:pPr>
    </w:p>
    <w:p w14:paraId="367F7629" w14:textId="77777777" w:rsidR="001C2C16" w:rsidRDefault="00CF6CC7">
      <w:pPr>
        <w:pStyle w:val="berschrift1"/>
        <w:tabs>
          <w:tab w:val="clear" w:pos="850"/>
          <w:tab w:val="left" w:pos="432"/>
        </w:tabs>
        <w:suppressAutoHyphens/>
        <w:spacing w:before="0" w:after="283" w:line="240" w:lineRule="auto"/>
      </w:pPr>
      <w:bookmarkStart w:id="107" w:name="_Toc497815362"/>
      <w:r>
        <w:t>Projektplanung</w:t>
      </w:r>
      <w:bookmarkEnd w:id="107"/>
    </w:p>
    <w:p w14:paraId="52E4D7CA" w14:textId="77777777" w:rsidR="001C2C16" w:rsidRPr="00403C94" w:rsidRDefault="00403C94">
      <w:pPr>
        <w:pStyle w:val="Zweittrakt"/>
        <w:rPr>
          <w:color w:val="000000"/>
        </w:rPr>
      </w:pPr>
      <w:r>
        <w:rPr>
          <w:color w:val="000000"/>
        </w:rPr>
        <w:t>Siehe Projektplan, Version 2.0 vom 07.11.2017</w:t>
      </w:r>
    </w:p>
    <w:sectPr w:rsidR="001C2C16" w:rsidRPr="00403C94">
      <w:headerReference w:type="default" r:id="rId16"/>
      <w:footerReference w:type="default" r:id="rId17"/>
      <w:headerReference w:type="first" r:id="rId18"/>
      <w:footerReference w:type="first" r:id="rId19"/>
      <w:pgSz w:w="11906" w:h="16838" w:code="9"/>
      <w:pgMar w:top="1240" w:right="1134" w:bottom="993" w:left="1701" w:header="709" w:footer="66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Georg Ninck" w:date="2017-11-12T12:11:00Z" w:initials="gn">
    <w:p w14:paraId="407C5786" w14:textId="77777777" w:rsidR="001906F5" w:rsidRDefault="001906F5">
      <w:pPr>
        <w:pStyle w:val="Kommentartext"/>
      </w:pPr>
      <w:r>
        <w:rPr>
          <w:rStyle w:val="Kommentarzeichen"/>
        </w:rPr>
        <w:annotationRef/>
      </w:r>
      <w:r>
        <w:t>Sehr gute Arbeit - Bravo!</w:t>
      </w:r>
      <w:bookmarkStart w:id="1" w:name="_GoBack"/>
      <w:bookmarkEnd w:id="1"/>
    </w:p>
  </w:comment>
  <w:comment w:id="4" w:author="Georg Ninck" w:date="2017-11-12T11:49:00Z" w:initials="gn">
    <w:p w14:paraId="7D3695A8" w14:textId="77777777" w:rsidR="00EC62E9" w:rsidRDefault="00EC62E9">
      <w:pPr>
        <w:pStyle w:val="Kommentartext"/>
      </w:pPr>
      <w:r>
        <w:rPr>
          <w:rStyle w:val="Kommentarzeichen"/>
        </w:rPr>
        <w:annotationRef/>
      </w:r>
      <w:r>
        <w:t>sehr gut!</w:t>
      </w:r>
    </w:p>
  </w:comment>
  <w:comment w:id="8" w:author="Georg Ninck" w:date="2017-11-12T12:02:00Z" w:initials="gn">
    <w:p w14:paraId="32183E6D" w14:textId="77777777" w:rsidR="00B61FF8" w:rsidRDefault="00B61FF8">
      <w:pPr>
        <w:pStyle w:val="Kommentartext"/>
      </w:pPr>
      <w:r>
        <w:rPr>
          <w:rStyle w:val="Kommentarzeichen"/>
        </w:rPr>
        <w:annotationRef/>
      </w:r>
      <w:r>
        <w:t>Sehr gut</w:t>
      </w:r>
      <w:r w:rsidR="001906F5">
        <w:t>!</w:t>
      </w:r>
    </w:p>
  </w:comment>
  <w:comment w:id="38" w:author="Georg Ninck" w:date="2017-11-12T11:55:00Z" w:initials="gn">
    <w:p w14:paraId="671FA0C1" w14:textId="77777777" w:rsidR="00EC62E9" w:rsidRDefault="00EC62E9">
      <w:pPr>
        <w:pStyle w:val="Kommentartext"/>
      </w:pPr>
      <w:r>
        <w:rPr>
          <w:rStyle w:val="Kommentarzeichen"/>
        </w:rPr>
        <w:annotationRef/>
      </w:r>
      <w:r>
        <w:t>Korrekt, dass Sie damit jeweils eine Datei meinen? In der Systemarchitektur steht aber dann, dass "nur" JSON für die Datenübergabe verwendet wird. Lasst uns das diskutieren.</w:t>
      </w:r>
    </w:p>
  </w:comment>
  <w:comment w:id="69" w:author="Georg Ninck" w:date="2017-11-12T12:11:00Z" w:initials="gn">
    <w:p w14:paraId="4366FF0E" w14:textId="77777777" w:rsidR="001906F5" w:rsidRDefault="001906F5">
      <w:pPr>
        <w:pStyle w:val="Kommentartext"/>
      </w:pPr>
      <w:r>
        <w:rPr>
          <w:rStyle w:val="Kommentarzeichen"/>
        </w:rPr>
        <w:annotationRef/>
      </w:r>
      <w:r>
        <w:rPr>
          <w:rStyle w:val="Kommentarzeichen"/>
        </w:rPr>
        <w:annotationRef/>
      </w:r>
      <w:r>
        <w:t>Welche Überlegung steckt dahinter?</w:t>
      </w:r>
    </w:p>
  </w:comment>
  <w:comment w:id="73" w:author="Georg Ninck" w:date="2017-11-12T12:03:00Z" w:initials="gn">
    <w:p w14:paraId="615387FD" w14:textId="77777777" w:rsidR="00B61FF8" w:rsidRDefault="00B61FF8">
      <w:pPr>
        <w:pStyle w:val="Kommentartext"/>
      </w:pPr>
      <w:r>
        <w:rPr>
          <w:rStyle w:val="Kommentarzeichen"/>
        </w:rPr>
        <w:annotationRef/>
      </w:r>
      <w:r>
        <w:t>gut</w:t>
      </w:r>
    </w:p>
  </w:comment>
  <w:comment w:id="76" w:author="Georg Ninck" w:date="2017-11-12T12:10:00Z" w:initials="gn">
    <w:p w14:paraId="5C94CED3" w14:textId="77777777" w:rsidR="001906F5" w:rsidRDefault="001906F5">
      <w:pPr>
        <w:pStyle w:val="Kommentartext"/>
      </w:pPr>
      <w:r>
        <w:rPr>
          <w:rStyle w:val="Kommentarzeichen"/>
        </w:rPr>
        <w:annotationRef/>
      </w:r>
      <w:r>
        <w:t>Sehr gut!</w:t>
      </w:r>
    </w:p>
  </w:comment>
  <w:comment w:id="84" w:author="Georg Ninck" w:date="2017-11-12T12:05:00Z" w:initials="gn">
    <w:p w14:paraId="53CF4D4B" w14:textId="77777777" w:rsidR="00B61FF8" w:rsidRDefault="00B61FF8">
      <w:pPr>
        <w:pStyle w:val="Kommentartext"/>
      </w:pPr>
      <w:r>
        <w:rPr>
          <w:rStyle w:val="Kommentarzeichen"/>
        </w:rPr>
        <w:annotationRef/>
      </w:r>
      <w:r>
        <w:t>Ich finde dieses Paket ist genauso das Herzstück...</w:t>
      </w:r>
    </w:p>
  </w:comment>
  <w:comment w:id="97" w:author="Georg Ninck" w:date="2017-11-12T12:10:00Z" w:initials="gn">
    <w:p w14:paraId="52D50B83" w14:textId="77777777" w:rsidR="001906F5" w:rsidRDefault="001906F5">
      <w:pPr>
        <w:pStyle w:val="Kommentartext"/>
      </w:pPr>
      <w:r>
        <w:rPr>
          <w:rStyle w:val="Kommentarzeichen"/>
        </w:rPr>
        <w:annotationRef/>
      </w:r>
      <w:r>
        <w:t>Sehr gut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407C5786" w15:done="0"/>
  <w15:commentEx w15:paraId="7D3695A8" w15:done="0"/>
  <w15:commentEx w15:paraId="32183E6D" w15:done="0"/>
  <w15:commentEx w15:paraId="671FA0C1" w15:done="0"/>
  <w15:commentEx w15:paraId="4366FF0E" w15:done="0"/>
  <w15:commentEx w15:paraId="615387FD" w15:done="0"/>
  <w15:commentEx w15:paraId="5C94CED3" w15:done="0"/>
  <w15:commentEx w15:paraId="53CF4D4B" w15:done="0"/>
  <w15:commentEx w15:paraId="52D50B83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F659AF2" w14:textId="77777777" w:rsidR="008A67AA" w:rsidRDefault="008A67AA">
      <w:r>
        <w:separator/>
      </w:r>
    </w:p>
  </w:endnote>
  <w:endnote w:type="continuationSeparator" w:id="0">
    <w:p w14:paraId="422C7A4D" w14:textId="77777777" w:rsidR="008A67AA" w:rsidRDefault="008A67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ack">
    <w:altName w:val="Consolas"/>
    <w:charset w:val="00"/>
    <w:family w:val="modern"/>
    <w:pitch w:val="fixed"/>
    <w:sig w:usb0="00000001" w:usb1="1000B8FB" w:usb2="0000002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777" w:type="dxa"/>
      <w:tblInd w:w="-37" w:type="dxa"/>
      <w:tblLayout w:type="fixed"/>
      <w:tblCellMar>
        <w:left w:w="71" w:type="dxa"/>
        <w:right w:w="71" w:type="dxa"/>
      </w:tblCellMar>
      <w:tblLook w:val="01E0" w:firstRow="1" w:lastRow="1" w:firstColumn="1" w:lastColumn="1" w:noHBand="0" w:noVBand="0"/>
    </w:tblPr>
    <w:tblGrid>
      <w:gridCol w:w="37"/>
      <w:gridCol w:w="3222"/>
      <w:gridCol w:w="3259"/>
      <w:gridCol w:w="3130"/>
      <w:gridCol w:w="129"/>
    </w:tblGrid>
    <w:tr w:rsidR="00631746" w14:paraId="39467067" w14:textId="77777777">
      <w:trPr>
        <w:gridBefore w:val="1"/>
        <w:gridAfter w:val="1"/>
        <w:wBefore w:w="37" w:type="dxa"/>
        <w:wAfter w:w="129" w:type="dxa"/>
        <w:cantSplit/>
      </w:trPr>
      <w:tc>
        <w:tcPr>
          <w:tcW w:w="9611" w:type="dxa"/>
          <w:gridSpan w:val="3"/>
          <w:vAlign w:val="bottom"/>
        </w:tcPr>
        <w:p w14:paraId="44F2FFA7" w14:textId="77777777" w:rsidR="00631746" w:rsidRDefault="00631746">
          <w:pPr>
            <w:pStyle w:val="zCDBSeite"/>
            <w:jc w:val="left"/>
          </w:pPr>
        </w:p>
      </w:tc>
    </w:tr>
    <w:tr w:rsidR="00631746" w:rsidRPr="00D41058" w14:paraId="08D872BE" w14:textId="77777777">
      <w:tblPrEx>
        <w:tblBorders>
          <w:top w:val="single" w:sz="4" w:space="0" w:color="000000"/>
        </w:tblBorders>
        <w:tblCellMar>
          <w:left w:w="108" w:type="dxa"/>
          <w:right w:w="108" w:type="dxa"/>
        </w:tblCellMar>
      </w:tblPrEx>
      <w:tc>
        <w:tcPr>
          <w:tcW w:w="3259" w:type="dxa"/>
          <w:gridSpan w:val="2"/>
          <w:tcBorders>
            <w:top w:val="single" w:sz="4" w:space="0" w:color="auto"/>
          </w:tcBorders>
          <w:shd w:val="clear" w:color="auto" w:fill="auto"/>
        </w:tcPr>
        <w:p w14:paraId="5E52E4E0" w14:textId="77777777" w:rsidR="00631746" w:rsidRPr="00D41058" w:rsidRDefault="00631746">
          <w:pPr>
            <w:pStyle w:val="Fuzeile"/>
            <w:spacing w:line="240" w:lineRule="auto"/>
            <w:rPr>
              <w:sz w:val="20"/>
              <w:szCs w:val="20"/>
            </w:rPr>
          </w:pPr>
          <w:r w:rsidRPr="00D41058">
            <w:rPr>
              <w:sz w:val="20"/>
              <w:szCs w:val="20"/>
            </w:rPr>
            <w:fldChar w:fldCharType="begin"/>
          </w:r>
          <w:r w:rsidRPr="00D41058">
            <w:rPr>
              <w:sz w:val="20"/>
              <w:szCs w:val="20"/>
            </w:rPr>
            <w:instrText xml:space="preserve"> FILENAME \* MERGEFORMAT </w:instrText>
          </w:r>
          <w:r w:rsidRPr="00D41058">
            <w:rPr>
              <w:sz w:val="20"/>
              <w:szCs w:val="20"/>
            </w:rPr>
            <w:fldChar w:fldCharType="separate"/>
          </w:r>
          <w:r>
            <w:rPr>
              <w:sz w:val="20"/>
              <w:szCs w:val="20"/>
            </w:rPr>
            <w:t>2_1_Konzeptbericht_WDB.docx</w:t>
          </w:r>
          <w:r w:rsidRPr="00D41058">
            <w:rPr>
              <w:sz w:val="20"/>
              <w:szCs w:val="20"/>
            </w:rPr>
            <w:fldChar w:fldCharType="end"/>
          </w:r>
        </w:p>
      </w:tc>
      <w:tc>
        <w:tcPr>
          <w:tcW w:w="3259" w:type="dxa"/>
          <w:tcBorders>
            <w:top w:val="single" w:sz="4" w:space="0" w:color="auto"/>
          </w:tcBorders>
          <w:shd w:val="clear" w:color="auto" w:fill="auto"/>
        </w:tcPr>
        <w:p w14:paraId="2D234DD4" w14:textId="77777777" w:rsidR="00631746" w:rsidRPr="00D41058" w:rsidRDefault="00631746">
          <w:pPr>
            <w:pStyle w:val="Fuzeile"/>
            <w:spacing w:line="240" w:lineRule="auto"/>
            <w:jc w:val="center"/>
            <w:rPr>
              <w:sz w:val="20"/>
              <w:szCs w:val="20"/>
            </w:rPr>
          </w:pPr>
          <w:r w:rsidRPr="00D41058">
            <w:rPr>
              <w:sz w:val="20"/>
              <w:szCs w:val="20"/>
            </w:rPr>
            <w:t>Speicherdatum: 07.11.2017</w:t>
          </w:r>
        </w:p>
      </w:tc>
      <w:tc>
        <w:tcPr>
          <w:tcW w:w="3259" w:type="dxa"/>
          <w:gridSpan w:val="2"/>
          <w:tcBorders>
            <w:top w:val="single" w:sz="4" w:space="0" w:color="auto"/>
          </w:tcBorders>
          <w:shd w:val="clear" w:color="auto" w:fill="auto"/>
        </w:tcPr>
        <w:p w14:paraId="3E6D796F" w14:textId="77777777" w:rsidR="00631746" w:rsidRPr="00D41058" w:rsidRDefault="00631746">
          <w:pPr>
            <w:pStyle w:val="Fuzeile"/>
            <w:spacing w:line="240" w:lineRule="auto"/>
            <w:jc w:val="right"/>
            <w:rPr>
              <w:sz w:val="20"/>
              <w:szCs w:val="20"/>
            </w:rPr>
          </w:pPr>
          <w:r w:rsidRPr="00D41058">
            <w:rPr>
              <w:sz w:val="20"/>
              <w:szCs w:val="20"/>
            </w:rPr>
            <w:t xml:space="preserve">Seite </w:t>
          </w:r>
          <w:r w:rsidRPr="00D41058">
            <w:rPr>
              <w:sz w:val="20"/>
              <w:szCs w:val="20"/>
            </w:rPr>
            <w:fldChar w:fldCharType="begin"/>
          </w:r>
          <w:r w:rsidRPr="00D41058">
            <w:rPr>
              <w:sz w:val="20"/>
              <w:szCs w:val="20"/>
            </w:rPr>
            <w:instrText xml:space="preserve"> PAGE   \* MERGEFORMAT </w:instrText>
          </w:r>
          <w:r w:rsidRPr="00D41058">
            <w:rPr>
              <w:sz w:val="20"/>
              <w:szCs w:val="20"/>
            </w:rPr>
            <w:fldChar w:fldCharType="separate"/>
          </w:r>
          <w:r w:rsidR="001906F5">
            <w:rPr>
              <w:sz w:val="20"/>
              <w:szCs w:val="20"/>
            </w:rPr>
            <w:t>17</w:t>
          </w:r>
          <w:r w:rsidRPr="00D41058">
            <w:rPr>
              <w:sz w:val="20"/>
              <w:szCs w:val="20"/>
            </w:rPr>
            <w:fldChar w:fldCharType="end"/>
          </w:r>
          <w:r w:rsidRPr="00D41058">
            <w:rPr>
              <w:sz w:val="20"/>
              <w:szCs w:val="20"/>
            </w:rPr>
            <w:t xml:space="preserve"> von </w:t>
          </w:r>
          <w:fldSimple w:instr=" NUMPAGES   \* MERGEFORMAT ">
            <w:r w:rsidR="001906F5" w:rsidRPr="001906F5">
              <w:rPr>
                <w:sz w:val="20"/>
                <w:szCs w:val="20"/>
              </w:rPr>
              <w:t>17</w:t>
            </w:r>
          </w:fldSimple>
          <w:r w:rsidRPr="00D41058">
            <w:rPr>
              <w:sz w:val="20"/>
              <w:szCs w:val="20"/>
            </w:rPr>
            <w:t xml:space="preserve"> </w:t>
          </w:r>
        </w:p>
      </w:tc>
    </w:tr>
  </w:tbl>
  <w:p w14:paraId="72B68736" w14:textId="77777777" w:rsidR="00631746" w:rsidRDefault="00631746">
    <w:pPr>
      <w:pStyle w:val="zCDBPlatzhal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215" w:type="dxa"/>
      <w:tblLayout w:type="fixed"/>
      <w:tblCellMar>
        <w:left w:w="71" w:type="dxa"/>
        <w:right w:w="71" w:type="dxa"/>
      </w:tblCellMar>
      <w:tblLook w:val="01E0" w:firstRow="1" w:lastRow="1" w:firstColumn="1" w:lastColumn="1" w:noHBand="0" w:noVBand="0"/>
    </w:tblPr>
    <w:tblGrid>
      <w:gridCol w:w="9215"/>
    </w:tblGrid>
    <w:tr w:rsidR="00631746" w14:paraId="470698FF" w14:textId="77777777">
      <w:trPr>
        <w:cantSplit/>
        <w:trHeight w:hRule="exact" w:val="540"/>
      </w:trPr>
      <w:tc>
        <w:tcPr>
          <w:tcW w:w="9215" w:type="dxa"/>
          <w:vAlign w:val="bottom"/>
        </w:tcPr>
        <w:p w14:paraId="6253E1B4" w14:textId="77777777" w:rsidR="00631746" w:rsidRDefault="00631746">
          <w:pPr>
            <w:pStyle w:val="zCDBPfadname"/>
          </w:pPr>
          <w:bookmarkStart w:id="108" w:name="tm_pfad"/>
          <w:bookmarkStart w:id="109" w:name="tm_dateiname"/>
          <w:bookmarkStart w:id="110" w:name="_Hlk112468646"/>
          <w:r>
            <w:drawing>
              <wp:anchor distT="0" distB="0" distL="114300" distR="114300" simplePos="0" relativeHeight="251659264" behindDoc="0" locked="0" layoutInCell="1" allowOverlap="1" wp14:anchorId="537764ED" wp14:editId="2667CC8A">
                <wp:simplePos x="0" y="0"/>
                <wp:positionH relativeFrom="column">
                  <wp:posOffset>4685030</wp:posOffset>
                </wp:positionH>
                <wp:positionV relativeFrom="paragraph">
                  <wp:posOffset>-113665</wp:posOffset>
                </wp:positionV>
                <wp:extent cx="1133475" cy="184150"/>
                <wp:effectExtent l="19050" t="0" r="9525" b="0"/>
                <wp:wrapNone/>
                <wp:docPr id="3" name="Bild 12" descr="hermes_schriftzug_blau_3366cc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hermes_schriftzug_blau_3366cc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33475" cy="184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  <w:r>
            <w:fldChar w:fldCharType="begin"/>
          </w:r>
          <w:r>
            <w:instrText>FILENAME</w:instrText>
          </w:r>
          <w:r>
            <w:fldChar w:fldCharType="separate"/>
          </w:r>
          <w:r>
            <w:t>projektinitialisierungsauftrag.docx</w:t>
          </w:r>
          <w:r>
            <w:fldChar w:fldCharType="end"/>
          </w:r>
          <w:bookmarkEnd w:id="108"/>
          <w:bookmarkEnd w:id="109"/>
          <w:r>
            <w:t xml:space="preserve">  </w:t>
          </w:r>
        </w:p>
      </w:tc>
    </w:tr>
    <w:tr w:rsidR="00631746" w14:paraId="1BAABF68" w14:textId="77777777">
      <w:trPr>
        <w:cantSplit/>
        <w:trHeight w:hRule="exact" w:val="540"/>
      </w:trPr>
      <w:tc>
        <w:tcPr>
          <w:tcW w:w="9215" w:type="dxa"/>
          <w:vAlign w:val="bottom"/>
        </w:tcPr>
        <w:p w14:paraId="632849F9" w14:textId="77777777" w:rsidR="00631746" w:rsidRDefault="00631746">
          <w:pPr>
            <w:pStyle w:val="zCDBPfadname"/>
          </w:pPr>
        </w:p>
      </w:tc>
    </w:tr>
    <w:bookmarkEnd w:id="110"/>
  </w:tbl>
  <w:p w14:paraId="007DCC7B" w14:textId="77777777" w:rsidR="00631746" w:rsidRDefault="00631746">
    <w:pPr>
      <w:pStyle w:val="zCDBPlatzhal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AE7A57E" w14:textId="77777777" w:rsidR="008A67AA" w:rsidRDefault="008A67AA">
      <w:r>
        <w:separator/>
      </w:r>
    </w:p>
  </w:footnote>
  <w:footnote w:type="continuationSeparator" w:id="0">
    <w:p w14:paraId="09CE83D7" w14:textId="77777777" w:rsidR="008A67AA" w:rsidRDefault="008A67A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bottom w:val="single" w:sz="4" w:space="0" w:color="000000"/>
      </w:tblBorders>
      <w:tblLook w:val="01E0" w:firstRow="1" w:lastRow="1" w:firstColumn="1" w:lastColumn="1" w:noHBand="0" w:noVBand="0"/>
    </w:tblPr>
    <w:tblGrid>
      <w:gridCol w:w="4609"/>
      <w:gridCol w:w="4462"/>
    </w:tblGrid>
    <w:tr w:rsidR="00631746" w14:paraId="1C725729" w14:textId="77777777">
      <w:tc>
        <w:tcPr>
          <w:tcW w:w="4734" w:type="dxa"/>
          <w:shd w:val="clear" w:color="auto" w:fill="auto"/>
        </w:tcPr>
        <w:p w14:paraId="55309284" w14:textId="77777777" w:rsidR="00631746" w:rsidRDefault="00631746">
          <w:pPr>
            <w:pStyle w:val="Kopfzeile"/>
          </w:pPr>
          <w:r>
            <w:drawing>
              <wp:anchor distT="0" distB="0" distL="114300" distR="114300" simplePos="0" relativeHeight="251660288" behindDoc="0" locked="0" layoutInCell="1" allowOverlap="1" wp14:anchorId="23C9EBB2" wp14:editId="1463CB35">
                <wp:simplePos x="0" y="0"/>
                <wp:positionH relativeFrom="column">
                  <wp:posOffset>-114787</wp:posOffset>
                </wp:positionH>
                <wp:positionV relativeFrom="paragraph">
                  <wp:posOffset>-29609</wp:posOffset>
                </wp:positionV>
                <wp:extent cx="1873545" cy="265814"/>
                <wp:effectExtent l="19050" t="0" r="0" b="0"/>
                <wp:wrapNone/>
                <wp:docPr id="33" name="Bild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73545" cy="26581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14:paraId="4371AEF0" w14:textId="77777777" w:rsidR="00631746" w:rsidRDefault="00631746">
          <w:pPr>
            <w:pStyle w:val="Kopfzeile"/>
          </w:pPr>
        </w:p>
      </w:tc>
      <w:tc>
        <w:tcPr>
          <w:tcW w:w="4553" w:type="dxa"/>
          <w:shd w:val="clear" w:color="auto" w:fill="auto"/>
        </w:tcPr>
        <w:p w14:paraId="7B5116FC" w14:textId="77777777" w:rsidR="00631746" w:rsidRPr="00931F00" w:rsidRDefault="00631746">
          <w:pPr>
            <w:pStyle w:val="Kopfzeile"/>
            <w:jc w:val="right"/>
            <w:rPr>
              <w:sz w:val="16"/>
              <w:szCs w:val="16"/>
            </w:rPr>
          </w:pPr>
          <w:r w:rsidRPr="00931F00">
            <w:rPr>
              <w:sz w:val="16"/>
              <w:szCs w:val="16"/>
            </w:rPr>
            <w:t>WDB</w:t>
          </w:r>
        </w:p>
        <w:p w14:paraId="70EBADAA" w14:textId="77777777" w:rsidR="00631746" w:rsidRDefault="00631746" w:rsidP="00D23E27">
          <w:pPr>
            <w:pStyle w:val="Kopfzeile"/>
            <w:jc w:val="right"/>
          </w:pPr>
          <w:r>
            <w:rPr>
              <w:sz w:val="16"/>
              <w:szCs w:val="16"/>
            </w:rPr>
            <w:t>Konzeptbericht</w:t>
          </w:r>
        </w:p>
      </w:tc>
    </w:tr>
  </w:tbl>
  <w:p w14:paraId="698671DF" w14:textId="77777777" w:rsidR="00631746" w:rsidRDefault="00631746">
    <w:pPr>
      <w:pStyle w:val="Kopfzeil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B0D5D5" w14:textId="77777777" w:rsidR="00631746" w:rsidRDefault="00631746">
    <w:pPr>
      <w:pStyle w:val="zCDBPlatzhalter"/>
      <w:rPr>
        <w:sz w:val="22"/>
        <w:szCs w:val="22"/>
      </w:rPr>
    </w:pPr>
    <w:r>
      <w:rPr>
        <w:sz w:val="22"/>
        <w:szCs w:val="22"/>
      </w:rPr>
      <w:t>hhh</w:t>
    </w:r>
    <w:r>
      <w:rPr>
        <w:sz w:val="22"/>
        <w:szCs w:val="22"/>
      </w:rPr>
      <w:ptab w:relativeTo="margin" w:alignment="center" w:leader="none"/>
    </w:r>
    <w:r>
      <w:rPr>
        <w:sz w:val="22"/>
        <w:szCs w:val="22"/>
      </w:rPr>
      <w:t>hhh</w:t>
    </w:r>
    <w:r>
      <w:rPr>
        <w:sz w:val="22"/>
        <w:szCs w:val="22"/>
      </w:rPr>
      <w:ptab w:relativeTo="margin" w:alignment="right" w:leader="none"/>
    </w:r>
    <w:r>
      <w:rPr>
        <w:sz w:val="22"/>
        <w:szCs w:val="22"/>
      </w:rPr>
      <w:t>hhh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1"/>
    <w:multiLevelType w:val="multilevel"/>
    <w:tmpl w:val="00000001"/>
    <w:name w:val="Outline"/>
    <w:lvl w:ilvl="0">
      <w:start w:val="1"/>
      <w:numFmt w:val="decimal"/>
      <w:lvlText w:val="%1"/>
      <w:lvlJc w:val="left"/>
      <w:pPr>
        <w:tabs>
          <w:tab w:val="num" w:pos="1424"/>
        </w:tabs>
        <w:ind w:left="1424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5B8060B"/>
    <w:multiLevelType w:val="multilevel"/>
    <w:tmpl w:val="1E8A0ACE"/>
    <w:lvl w:ilvl="0">
      <w:start w:val="1"/>
      <w:numFmt w:val="decimal"/>
      <w:lvlText w:val="%1"/>
      <w:lvlJc w:val="left"/>
      <w:pPr>
        <w:tabs>
          <w:tab w:val="num" w:pos="3403"/>
        </w:tabs>
        <w:ind w:left="3120" w:hanging="851"/>
      </w:pPr>
      <w:rPr>
        <w:b/>
        <w:i w:val="0"/>
        <w:sz w:val="32"/>
        <w:szCs w:val="32"/>
      </w:rPr>
    </w:lvl>
    <w:lvl w:ilvl="1">
      <w:start w:val="1"/>
      <w:numFmt w:val="decimal"/>
      <w:lvlText w:val="%1.%2"/>
      <w:lvlJc w:val="left"/>
      <w:pPr>
        <w:tabs>
          <w:tab w:val="num" w:pos="3544"/>
        </w:tabs>
        <w:ind w:left="3261" w:hanging="851"/>
      </w:pPr>
      <w:rPr>
        <w:b/>
        <w:i w:val="0"/>
        <w:sz w:val="28"/>
        <w:szCs w:val="28"/>
      </w:rPr>
    </w:lvl>
    <w:lvl w:ilvl="2">
      <w:start w:val="1"/>
      <w:numFmt w:val="decimal"/>
      <w:lvlText w:val="%1.%2.%3"/>
      <w:lvlJc w:val="left"/>
      <w:pPr>
        <w:tabs>
          <w:tab w:val="num" w:pos="1374"/>
        </w:tabs>
        <w:ind w:left="851" w:hanging="851"/>
      </w:pPr>
      <w:rPr>
        <w:b/>
        <w:i w:val="0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851" w:hanging="851"/>
      </w:pPr>
      <w:rPr>
        <w:b/>
        <w:i w:val="0"/>
        <w:sz w:val="22"/>
        <w:szCs w:val="22"/>
      </w:rPr>
    </w:lvl>
    <w:lvl w:ilvl="4">
      <w:start w:val="1"/>
      <w:numFmt w:val="decimal"/>
      <w:lvlText w:val="%1.%2.%3.%4.%5"/>
      <w:lvlJc w:val="left"/>
      <w:pPr>
        <w:tabs>
          <w:tab w:val="num" w:pos="1134"/>
        </w:tabs>
        <w:ind w:left="1134" w:hanging="1134"/>
      </w:pPr>
      <w:rPr>
        <w:b/>
        <w:i w:val="0"/>
        <w:sz w:val="22"/>
        <w:szCs w:val="22"/>
      </w:rPr>
    </w:lvl>
    <w:lvl w:ilvl="5">
      <w:start w:val="1"/>
      <w:numFmt w:val="decimal"/>
      <w:lvlText w:val="%1.%2.%3.%4.%5.%6"/>
      <w:lvlJc w:val="left"/>
      <w:pPr>
        <w:tabs>
          <w:tab w:val="num" w:pos="1134"/>
        </w:tabs>
        <w:ind w:left="1134" w:hanging="1134"/>
      </w:pPr>
      <w:rPr>
        <w:b w:val="0"/>
        <w:i w:val="0"/>
        <w:sz w:val="22"/>
        <w:szCs w:val="22"/>
      </w:rPr>
    </w:lvl>
    <w:lvl w:ilvl="6">
      <w:start w:val="1"/>
      <w:numFmt w:val="decimal"/>
      <w:lvlText w:val="%1.%2.%3.%4.%5.%6.%7"/>
      <w:lvlJc w:val="left"/>
      <w:pPr>
        <w:tabs>
          <w:tab w:val="num" w:pos="1701"/>
        </w:tabs>
        <w:ind w:left="1701" w:hanging="1701"/>
      </w:pPr>
      <w:rPr>
        <w:b w:val="0"/>
        <w:i w:val="0"/>
        <w:sz w:val="22"/>
        <w:szCs w:val="22"/>
      </w:rPr>
    </w:lvl>
    <w:lvl w:ilvl="7">
      <w:start w:val="1"/>
      <w:numFmt w:val="decimal"/>
      <w:lvlText w:val="%1.%2.%3.%4.%5.%6.%7.%8"/>
      <w:lvlJc w:val="left"/>
      <w:pPr>
        <w:tabs>
          <w:tab w:val="num" w:pos="1701"/>
        </w:tabs>
        <w:ind w:left="1701" w:hanging="1701"/>
      </w:pPr>
      <w:rPr>
        <w:b w:val="0"/>
        <w:i w:val="0"/>
        <w:sz w:val="22"/>
        <w:szCs w:val="22"/>
      </w:rPr>
    </w:lvl>
    <w:lvl w:ilvl="8">
      <w:start w:val="1"/>
      <w:numFmt w:val="decimal"/>
      <w:lvlText w:val="%1.%2.%3.%4.%5.%6.%7.%8.%9"/>
      <w:lvlJc w:val="left"/>
      <w:pPr>
        <w:tabs>
          <w:tab w:val="num" w:pos="1701"/>
        </w:tabs>
        <w:ind w:left="1701" w:hanging="1701"/>
      </w:pPr>
      <w:rPr>
        <w:b w:val="0"/>
        <w:i w:val="0"/>
        <w:sz w:val="22"/>
        <w:szCs w:val="22"/>
      </w:rPr>
    </w:lvl>
  </w:abstractNum>
  <w:abstractNum w:abstractNumId="2" w15:restartNumberingAfterBreak="0">
    <w:nsid w:val="0EDF39B0"/>
    <w:multiLevelType w:val="hybridMultilevel"/>
    <w:tmpl w:val="C998785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F039B9"/>
    <w:multiLevelType w:val="hybridMultilevel"/>
    <w:tmpl w:val="5582F628"/>
    <w:lvl w:ilvl="0" w:tplc="EFA4F250">
      <w:start w:val="1"/>
      <w:numFmt w:val="bullet"/>
      <w:pStyle w:val="Aufzhlung1CDB"/>
      <w:lvlText w:val="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C35B83"/>
    <w:multiLevelType w:val="hybridMultilevel"/>
    <w:tmpl w:val="B8008768"/>
    <w:lvl w:ilvl="0" w:tplc="B9C2B6EA">
      <w:start w:val="1"/>
      <w:numFmt w:val="decimal"/>
      <w:pStyle w:val="AufzhlungNumm3CDB"/>
      <w:lvlText w:val="%1."/>
      <w:lvlJc w:val="left"/>
      <w:pPr>
        <w:tabs>
          <w:tab w:val="num" w:pos="851"/>
        </w:tabs>
        <w:ind w:left="851" w:hanging="284"/>
      </w:pPr>
      <w:rPr>
        <w:rFonts w:ascii="Arial" w:hAnsi="Arial" w:hint="default"/>
        <w:b w:val="0"/>
        <w:i w:val="0"/>
        <w:sz w:val="22"/>
        <w:szCs w:val="22"/>
      </w:rPr>
    </w:lvl>
    <w:lvl w:ilvl="1" w:tplc="08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49079AD"/>
    <w:multiLevelType w:val="hybridMultilevel"/>
    <w:tmpl w:val="4C26DE2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C61CE7"/>
    <w:multiLevelType w:val="hybridMultilevel"/>
    <w:tmpl w:val="F1B442E4"/>
    <w:lvl w:ilvl="0" w:tplc="0807000F">
      <w:start w:val="1"/>
      <w:numFmt w:val="decimal"/>
      <w:lvlText w:val="%1."/>
      <w:lvlJc w:val="left"/>
      <w:pPr>
        <w:ind w:left="1080" w:hanging="360"/>
      </w:pPr>
    </w:lvl>
    <w:lvl w:ilvl="1" w:tplc="08070019" w:tentative="1">
      <w:start w:val="1"/>
      <w:numFmt w:val="lowerLetter"/>
      <w:lvlText w:val="%2."/>
      <w:lvlJc w:val="left"/>
      <w:pPr>
        <w:ind w:left="1800" w:hanging="360"/>
      </w:pPr>
    </w:lvl>
    <w:lvl w:ilvl="2" w:tplc="0807001B" w:tentative="1">
      <w:start w:val="1"/>
      <w:numFmt w:val="lowerRoman"/>
      <w:lvlText w:val="%3."/>
      <w:lvlJc w:val="right"/>
      <w:pPr>
        <w:ind w:left="2520" w:hanging="180"/>
      </w:pPr>
    </w:lvl>
    <w:lvl w:ilvl="3" w:tplc="0807000F" w:tentative="1">
      <w:start w:val="1"/>
      <w:numFmt w:val="decimal"/>
      <w:lvlText w:val="%4."/>
      <w:lvlJc w:val="left"/>
      <w:pPr>
        <w:ind w:left="3240" w:hanging="360"/>
      </w:pPr>
    </w:lvl>
    <w:lvl w:ilvl="4" w:tplc="08070019" w:tentative="1">
      <w:start w:val="1"/>
      <w:numFmt w:val="lowerLetter"/>
      <w:lvlText w:val="%5."/>
      <w:lvlJc w:val="left"/>
      <w:pPr>
        <w:ind w:left="3960" w:hanging="360"/>
      </w:pPr>
    </w:lvl>
    <w:lvl w:ilvl="5" w:tplc="0807001B" w:tentative="1">
      <w:start w:val="1"/>
      <w:numFmt w:val="lowerRoman"/>
      <w:lvlText w:val="%6."/>
      <w:lvlJc w:val="right"/>
      <w:pPr>
        <w:ind w:left="4680" w:hanging="180"/>
      </w:pPr>
    </w:lvl>
    <w:lvl w:ilvl="6" w:tplc="0807000F" w:tentative="1">
      <w:start w:val="1"/>
      <w:numFmt w:val="decimal"/>
      <w:lvlText w:val="%7."/>
      <w:lvlJc w:val="left"/>
      <w:pPr>
        <w:ind w:left="5400" w:hanging="360"/>
      </w:pPr>
    </w:lvl>
    <w:lvl w:ilvl="7" w:tplc="08070019" w:tentative="1">
      <w:start w:val="1"/>
      <w:numFmt w:val="lowerLetter"/>
      <w:lvlText w:val="%8."/>
      <w:lvlJc w:val="left"/>
      <w:pPr>
        <w:ind w:left="6120" w:hanging="360"/>
      </w:pPr>
    </w:lvl>
    <w:lvl w:ilvl="8" w:tplc="08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3382682"/>
    <w:multiLevelType w:val="multilevel"/>
    <w:tmpl w:val="08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34D62EF0"/>
    <w:multiLevelType w:val="multilevel"/>
    <w:tmpl w:val="7700A55C"/>
    <w:lvl w:ilvl="0">
      <w:start w:val="1"/>
      <w:numFmt w:val="decimal"/>
      <w:pStyle w:val="berschrift1"/>
      <w:lvlText w:val="%1"/>
      <w:lvlJc w:val="left"/>
      <w:pPr>
        <w:ind w:left="432" w:hanging="432"/>
      </w:pPr>
      <w:rPr>
        <w:rFonts w:hint="default"/>
        <w:b/>
        <w:i w:val="0"/>
        <w:sz w:val="32"/>
        <w:szCs w:val="32"/>
      </w:r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  <w:rPr>
        <w:rFonts w:hint="default"/>
        <w:b/>
        <w:i w:val="0"/>
        <w:sz w:val="28"/>
        <w:szCs w:val="28"/>
      </w:r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  <w:rPr>
        <w:rFonts w:hint="default"/>
        <w:b/>
        <w:i w:val="0"/>
        <w:sz w:val="24"/>
        <w:szCs w:val="24"/>
      </w:r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  <w:rPr>
        <w:rFonts w:hint="default"/>
        <w:b/>
        <w:i w:val="0"/>
        <w:sz w:val="22"/>
        <w:szCs w:val="22"/>
      </w:r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  <w:rPr>
        <w:rFonts w:hint="default"/>
        <w:b/>
        <w:i w:val="0"/>
        <w:sz w:val="22"/>
        <w:szCs w:val="22"/>
      </w:r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  <w:rPr>
        <w:rFonts w:hint="default"/>
        <w:b w:val="0"/>
        <w:i w:val="0"/>
        <w:sz w:val="22"/>
        <w:szCs w:val="22"/>
      </w:r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  <w:rPr>
        <w:rFonts w:hint="default"/>
        <w:b w:val="0"/>
        <w:i w:val="0"/>
        <w:sz w:val="22"/>
        <w:szCs w:val="22"/>
      </w:r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  <w:rPr>
        <w:rFonts w:hint="default"/>
        <w:b w:val="0"/>
        <w:i w:val="0"/>
        <w:sz w:val="22"/>
        <w:szCs w:val="22"/>
      </w:r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  <w:rPr>
        <w:rFonts w:hint="default"/>
        <w:b w:val="0"/>
        <w:i w:val="0"/>
        <w:sz w:val="22"/>
        <w:szCs w:val="22"/>
      </w:rPr>
    </w:lvl>
  </w:abstractNum>
  <w:abstractNum w:abstractNumId="9" w15:restartNumberingAfterBreak="0">
    <w:nsid w:val="356A6E97"/>
    <w:multiLevelType w:val="hybridMultilevel"/>
    <w:tmpl w:val="A4D633F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5173DB"/>
    <w:multiLevelType w:val="hybridMultilevel"/>
    <w:tmpl w:val="43D6D626"/>
    <w:lvl w:ilvl="0" w:tplc="33B89B2E">
      <w:start w:val="1"/>
      <w:numFmt w:val="bullet"/>
      <w:pStyle w:val="Aufzhlung2CDB"/>
      <w:lvlText w:val=""/>
      <w:lvlJc w:val="left"/>
      <w:pPr>
        <w:tabs>
          <w:tab w:val="num" w:pos="567"/>
        </w:tabs>
        <w:ind w:left="567" w:hanging="283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B44EE0"/>
    <w:multiLevelType w:val="hybridMultilevel"/>
    <w:tmpl w:val="E03C104E"/>
    <w:lvl w:ilvl="0" w:tplc="02F4B9BA">
      <w:start w:val="1"/>
      <w:numFmt w:val="bullet"/>
      <w:pStyle w:val="Aufzhlung3CDB"/>
      <w:lvlText w:val="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6F1C87"/>
    <w:multiLevelType w:val="hybridMultilevel"/>
    <w:tmpl w:val="2264BCA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7647B8"/>
    <w:multiLevelType w:val="hybridMultilevel"/>
    <w:tmpl w:val="A4D633F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B32C57"/>
    <w:multiLevelType w:val="hybridMultilevel"/>
    <w:tmpl w:val="D7381862"/>
    <w:lvl w:ilvl="0" w:tplc="103AC462">
      <w:start w:val="1"/>
      <w:numFmt w:val="lowerLetter"/>
      <w:pStyle w:val="Aufzhlunga2CDB"/>
      <w:lvlText w:val="%1."/>
      <w:lvlJc w:val="left"/>
      <w:pPr>
        <w:tabs>
          <w:tab w:val="num" w:pos="567"/>
        </w:tabs>
        <w:ind w:left="567" w:hanging="283"/>
      </w:pPr>
      <w:rPr>
        <w:rFonts w:ascii="Arial" w:hAnsi="Arial" w:hint="default"/>
        <w:b w:val="0"/>
        <w:i w:val="0"/>
        <w:sz w:val="22"/>
        <w:szCs w:val="22"/>
      </w:rPr>
    </w:lvl>
    <w:lvl w:ilvl="1" w:tplc="08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41D30075"/>
    <w:multiLevelType w:val="hybridMultilevel"/>
    <w:tmpl w:val="A4D633F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8604D0"/>
    <w:multiLevelType w:val="hybridMultilevel"/>
    <w:tmpl w:val="590CA248"/>
    <w:lvl w:ilvl="0" w:tplc="4ED494E2">
      <w:start w:val="1"/>
      <w:numFmt w:val="decimal"/>
      <w:pStyle w:val="AufzhlungNumero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A9048A"/>
    <w:multiLevelType w:val="hybridMultilevel"/>
    <w:tmpl w:val="A4D633F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CA1424"/>
    <w:multiLevelType w:val="hybridMultilevel"/>
    <w:tmpl w:val="73DC57E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6F0C3A"/>
    <w:multiLevelType w:val="hybridMultilevel"/>
    <w:tmpl w:val="B622EDF2"/>
    <w:lvl w:ilvl="0" w:tplc="F2E4D368">
      <w:start w:val="1"/>
      <w:numFmt w:val="decimal"/>
      <w:pStyle w:val="AufzhlungNumm1CDB"/>
      <w:lvlText w:val="%1."/>
      <w:lvlJc w:val="left"/>
      <w:pPr>
        <w:ind w:left="360" w:hanging="360"/>
      </w:pPr>
      <w:rPr>
        <w:rFonts w:hint="default"/>
        <w:b w:val="0"/>
        <w:i w:val="0"/>
        <w:sz w:val="22"/>
        <w:szCs w:val="22"/>
      </w:rPr>
    </w:lvl>
    <w:lvl w:ilvl="1" w:tplc="08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50546AA2"/>
    <w:multiLevelType w:val="hybridMultilevel"/>
    <w:tmpl w:val="2B0AA0D0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4D03DD"/>
    <w:multiLevelType w:val="hybridMultilevel"/>
    <w:tmpl w:val="D7A43002"/>
    <w:lvl w:ilvl="0" w:tplc="C2C450CA">
      <w:start w:val="1"/>
      <w:numFmt w:val="decimal"/>
      <w:pStyle w:val="Aufzhlung"/>
      <w:lvlText w:val="%1."/>
      <w:lvlJc w:val="left"/>
      <w:pPr>
        <w:ind w:left="360" w:hanging="360"/>
      </w:pPr>
      <w:rPr>
        <w:rFonts w:hint="default"/>
        <w:color w:val="auto"/>
        <w:sz w:val="24"/>
        <w:vertAlign w:val="baseline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6B1ABF"/>
    <w:multiLevelType w:val="hybridMultilevel"/>
    <w:tmpl w:val="879035FA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637DC6"/>
    <w:multiLevelType w:val="hybridMultilevel"/>
    <w:tmpl w:val="3D566272"/>
    <w:lvl w:ilvl="0" w:tplc="DE505500">
      <w:start w:val="1"/>
      <w:numFmt w:val="lowerLetter"/>
      <w:pStyle w:val="Aufzhlunga1CDB"/>
      <w:lvlText w:val="%1."/>
      <w:lvlJc w:val="left"/>
      <w:pPr>
        <w:tabs>
          <w:tab w:val="num" w:pos="284"/>
        </w:tabs>
        <w:ind w:left="284" w:hanging="284"/>
      </w:pPr>
      <w:rPr>
        <w:rFonts w:ascii="Arial" w:hAnsi="Arial" w:hint="default"/>
        <w:b w:val="0"/>
        <w:i w:val="0"/>
        <w:sz w:val="22"/>
        <w:szCs w:val="22"/>
      </w:rPr>
    </w:lvl>
    <w:lvl w:ilvl="1" w:tplc="08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5A7929B4"/>
    <w:multiLevelType w:val="hybridMultilevel"/>
    <w:tmpl w:val="186E8034"/>
    <w:lvl w:ilvl="0" w:tplc="86D050EC">
      <w:start w:val="1"/>
      <w:numFmt w:val="decimal"/>
      <w:pStyle w:val="AufzhlungNumm2CDB"/>
      <w:lvlText w:val="%1."/>
      <w:lvlJc w:val="left"/>
      <w:pPr>
        <w:tabs>
          <w:tab w:val="num" w:pos="567"/>
        </w:tabs>
        <w:ind w:left="567" w:hanging="283"/>
      </w:pPr>
      <w:rPr>
        <w:rFonts w:ascii="Arial" w:hAnsi="Arial" w:hint="default"/>
        <w:b w:val="0"/>
        <w:i w:val="0"/>
        <w:sz w:val="22"/>
        <w:szCs w:val="22"/>
      </w:rPr>
    </w:lvl>
    <w:lvl w:ilvl="1" w:tplc="08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5C24109F"/>
    <w:multiLevelType w:val="hybridMultilevel"/>
    <w:tmpl w:val="ACE09FFE"/>
    <w:lvl w:ilvl="0" w:tplc="5A76C644">
      <w:start w:val="1"/>
      <w:numFmt w:val="bullet"/>
      <w:pStyle w:val="AufzhlungPunkt1"/>
      <w:lvlText w:val="•"/>
      <w:lvlJc w:val="left"/>
      <w:pPr>
        <w:ind w:left="360" w:hanging="360"/>
      </w:pPr>
      <w:rPr>
        <w:rFonts w:ascii="Arial" w:hAnsi="Arial" w:hint="default"/>
        <w:color w:val="0080B9"/>
        <w:sz w:val="32"/>
        <w:vertAlign w:val="baseline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CD655F4"/>
    <w:multiLevelType w:val="hybridMultilevel"/>
    <w:tmpl w:val="08CA6B64"/>
    <w:lvl w:ilvl="0" w:tplc="99E8CFE0">
      <w:start w:val="1"/>
      <w:numFmt w:val="lowerLetter"/>
      <w:pStyle w:val="Aufzhlunga3CDB"/>
      <w:lvlText w:val="%1."/>
      <w:lvlJc w:val="left"/>
      <w:pPr>
        <w:tabs>
          <w:tab w:val="num" w:pos="851"/>
        </w:tabs>
        <w:ind w:left="851" w:hanging="284"/>
      </w:pPr>
      <w:rPr>
        <w:rFonts w:ascii="Arial" w:hAnsi="Arial" w:hint="default"/>
        <w:b w:val="0"/>
        <w:i w:val="0"/>
        <w:sz w:val="22"/>
        <w:szCs w:val="22"/>
      </w:rPr>
    </w:lvl>
    <w:lvl w:ilvl="1" w:tplc="08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5D6F27B7"/>
    <w:multiLevelType w:val="hybridMultilevel"/>
    <w:tmpl w:val="A4D633F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1D61FDD"/>
    <w:multiLevelType w:val="hybridMultilevel"/>
    <w:tmpl w:val="F4588EBA"/>
    <w:lvl w:ilvl="0" w:tplc="D70457E2">
      <w:start w:val="1"/>
      <w:numFmt w:val="bullet"/>
      <w:pStyle w:val="AufzhlungPunkt"/>
      <w:lvlText w:val=""/>
      <w:lvlJc w:val="left"/>
      <w:pPr>
        <w:ind w:left="360" w:hanging="360"/>
      </w:pPr>
      <w:rPr>
        <w:rFonts w:ascii="Symbol" w:hAnsi="Symbol" w:hint="default"/>
        <w:color w:val="auto"/>
        <w:sz w:val="24"/>
        <w:vertAlign w:val="baseline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33181C"/>
    <w:multiLevelType w:val="hybridMultilevel"/>
    <w:tmpl w:val="D05CD406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486DA9"/>
    <w:multiLevelType w:val="hybridMultilevel"/>
    <w:tmpl w:val="A4D633F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B02094"/>
    <w:multiLevelType w:val="hybridMultilevel"/>
    <w:tmpl w:val="08BEAEB0"/>
    <w:lvl w:ilvl="0" w:tplc="7AD4A8E6">
      <w:start w:val="1"/>
      <w:numFmt w:val="bullet"/>
      <w:pStyle w:val="FormatvorlageTextCDBNach0P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879191A"/>
    <w:multiLevelType w:val="multilevel"/>
    <w:tmpl w:val="64C696EA"/>
    <w:lvl w:ilvl="0">
      <w:start w:val="1"/>
      <w:numFmt w:val="decimal"/>
      <w:lvlText w:val="%1"/>
      <w:lvlJc w:val="left"/>
      <w:pPr>
        <w:tabs>
          <w:tab w:val="num" w:pos="3403"/>
        </w:tabs>
        <w:ind w:left="3120" w:hanging="851"/>
      </w:pPr>
      <w:rPr>
        <w:b/>
        <w:i w:val="0"/>
        <w:sz w:val="32"/>
        <w:szCs w:val="32"/>
      </w:rPr>
    </w:lvl>
    <w:lvl w:ilvl="1">
      <w:start w:val="1"/>
      <w:numFmt w:val="decimal"/>
      <w:lvlText w:val="%1.%2"/>
      <w:lvlJc w:val="left"/>
      <w:pPr>
        <w:tabs>
          <w:tab w:val="num" w:pos="3544"/>
        </w:tabs>
        <w:ind w:left="3261" w:hanging="851"/>
      </w:pPr>
      <w:rPr>
        <w:b/>
        <w:i w:val="0"/>
        <w:sz w:val="28"/>
        <w:szCs w:val="28"/>
      </w:rPr>
    </w:lvl>
    <w:lvl w:ilvl="2">
      <w:start w:val="1"/>
      <w:numFmt w:val="decimal"/>
      <w:lvlText w:val="%1.%2.%3"/>
      <w:lvlJc w:val="left"/>
      <w:pPr>
        <w:tabs>
          <w:tab w:val="num" w:pos="1374"/>
        </w:tabs>
        <w:ind w:left="851" w:hanging="851"/>
      </w:pPr>
      <w:rPr>
        <w:b/>
        <w:i w:val="0"/>
        <w:sz w:val="24"/>
        <w:szCs w:val="24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decimal"/>
      <w:lvlText w:val="%1.%2.%3.%5"/>
      <w:lvlJc w:val="left"/>
      <w:pPr>
        <w:tabs>
          <w:tab w:val="num" w:pos="1134"/>
        </w:tabs>
        <w:ind w:left="1134" w:hanging="1134"/>
      </w:pPr>
      <w:rPr>
        <w:b/>
        <w:i w:val="0"/>
        <w:sz w:val="22"/>
        <w:szCs w:val="22"/>
      </w:rPr>
    </w:lvl>
    <w:lvl w:ilvl="5">
      <w:start w:val="1"/>
      <w:numFmt w:val="decimal"/>
      <w:lvlText w:val="%1.%2.%3.%5.%6"/>
      <w:lvlJc w:val="left"/>
      <w:pPr>
        <w:tabs>
          <w:tab w:val="num" w:pos="1134"/>
        </w:tabs>
        <w:ind w:left="1134" w:hanging="1134"/>
      </w:pPr>
      <w:rPr>
        <w:b w:val="0"/>
        <w:i w:val="0"/>
        <w:sz w:val="22"/>
        <w:szCs w:val="22"/>
      </w:rPr>
    </w:lvl>
    <w:lvl w:ilvl="6">
      <w:start w:val="1"/>
      <w:numFmt w:val="decimal"/>
      <w:lvlText w:val="%1.%2.%3.%5.%6.%7"/>
      <w:lvlJc w:val="left"/>
      <w:pPr>
        <w:tabs>
          <w:tab w:val="num" w:pos="1701"/>
        </w:tabs>
        <w:ind w:left="1701" w:hanging="1701"/>
      </w:pPr>
      <w:rPr>
        <w:b w:val="0"/>
        <w:i w:val="0"/>
        <w:sz w:val="22"/>
        <w:szCs w:val="22"/>
      </w:rPr>
    </w:lvl>
    <w:lvl w:ilvl="7">
      <w:start w:val="1"/>
      <w:numFmt w:val="decimal"/>
      <w:lvlText w:val="%1.%2.%3.%5.%6.%7.%8"/>
      <w:lvlJc w:val="left"/>
      <w:pPr>
        <w:tabs>
          <w:tab w:val="num" w:pos="1701"/>
        </w:tabs>
        <w:ind w:left="1701" w:hanging="1701"/>
      </w:pPr>
      <w:rPr>
        <w:b w:val="0"/>
        <w:i w:val="0"/>
        <w:sz w:val="22"/>
        <w:szCs w:val="22"/>
      </w:rPr>
    </w:lvl>
    <w:lvl w:ilvl="8">
      <w:start w:val="1"/>
      <w:numFmt w:val="decimal"/>
      <w:lvlText w:val="%1.%2.%3.%5.%6.%7.%8.%9"/>
      <w:lvlJc w:val="left"/>
      <w:pPr>
        <w:tabs>
          <w:tab w:val="num" w:pos="1701"/>
        </w:tabs>
        <w:ind w:left="1701" w:hanging="1701"/>
      </w:pPr>
      <w:rPr>
        <w:b w:val="0"/>
        <w:i w:val="0"/>
        <w:sz w:val="22"/>
        <w:szCs w:val="22"/>
      </w:rPr>
    </w:lvl>
  </w:abstractNum>
  <w:abstractNum w:abstractNumId="33" w15:restartNumberingAfterBreak="0">
    <w:nsid w:val="79C970AB"/>
    <w:multiLevelType w:val="hybridMultilevel"/>
    <w:tmpl w:val="2654EB1A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BDB4ABF"/>
    <w:multiLevelType w:val="hybridMultilevel"/>
    <w:tmpl w:val="89CE49B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F320735"/>
    <w:multiLevelType w:val="multilevel"/>
    <w:tmpl w:val="97E2243C"/>
    <w:lvl w:ilvl="0">
      <w:start w:val="1"/>
      <w:numFmt w:val="decimal"/>
      <w:pStyle w:val="aTraktNum1EFD"/>
      <w:lvlText w:val="%1"/>
      <w:lvlJc w:val="left"/>
      <w:pPr>
        <w:tabs>
          <w:tab w:val="num" w:pos="552"/>
        </w:tabs>
        <w:ind w:left="552" w:hanging="432"/>
      </w:pPr>
      <w:rPr>
        <w:rFonts w:cs="Times New Roman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decimal"/>
      <w:pStyle w:val="aTraktNum2EFD"/>
      <w:lvlText w:val="%1.%2"/>
      <w:lvlJc w:val="left"/>
      <w:pPr>
        <w:tabs>
          <w:tab w:val="num" w:pos="576"/>
        </w:tabs>
        <w:ind w:left="576" w:hanging="576"/>
      </w:pPr>
      <w:rPr>
        <w:rFonts w:hint="default"/>
        <w:i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2">
      <w:start w:val="1"/>
      <w:numFmt w:val="decimal"/>
      <w:pStyle w:val="aTraktNum3EFD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aTraktNum4EFD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35"/>
  </w:num>
  <w:num w:numId="2">
    <w:abstractNumId w:val="3"/>
  </w:num>
  <w:num w:numId="3">
    <w:abstractNumId w:val="10"/>
  </w:num>
  <w:num w:numId="4">
    <w:abstractNumId w:val="11"/>
  </w:num>
  <w:num w:numId="5">
    <w:abstractNumId w:val="23"/>
  </w:num>
  <w:num w:numId="6">
    <w:abstractNumId w:val="14"/>
  </w:num>
  <w:num w:numId="7">
    <w:abstractNumId w:val="26"/>
  </w:num>
  <w:num w:numId="8">
    <w:abstractNumId w:val="19"/>
  </w:num>
  <w:num w:numId="9">
    <w:abstractNumId w:val="24"/>
  </w:num>
  <w:num w:numId="10">
    <w:abstractNumId w:val="4"/>
  </w:num>
  <w:num w:numId="11">
    <w:abstractNumId w:val="8"/>
  </w:num>
  <w:num w:numId="12">
    <w:abstractNumId w:val="31"/>
  </w:num>
  <w:num w:numId="13">
    <w:abstractNumId w:val="25"/>
  </w:num>
  <w:num w:numId="14">
    <w:abstractNumId w:val="16"/>
  </w:num>
  <w:num w:numId="15">
    <w:abstractNumId w:val="28"/>
  </w:num>
  <w:num w:numId="16">
    <w:abstractNumId w:val="21"/>
  </w:num>
  <w:num w:numId="17">
    <w:abstractNumId w:val="32"/>
  </w:num>
  <w:num w:numId="18">
    <w:abstractNumId w:val="1"/>
  </w:num>
  <w:num w:numId="19">
    <w:abstractNumId w:val="5"/>
  </w:num>
  <w:num w:numId="20">
    <w:abstractNumId w:val="17"/>
  </w:num>
  <w:num w:numId="21">
    <w:abstractNumId w:val="13"/>
  </w:num>
  <w:num w:numId="22">
    <w:abstractNumId w:val="9"/>
  </w:num>
  <w:num w:numId="23">
    <w:abstractNumId w:val="2"/>
  </w:num>
  <w:num w:numId="24">
    <w:abstractNumId w:val="29"/>
  </w:num>
  <w:num w:numId="25">
    <w:abstractNumId w:val="12"/>
  </w:num>
  <w:num w:numId="26">
    <w:abstractNumId w:val="6"/>
  </w:num>
  <w:num w:numId="27">
    <w:abstractNumId w:val="15"/>
  </w:num>
  <w:num w:numId="28">
    <w:abstractNumId w:val="18"/>
  </w:num>
  <w:num w:numId="29">
    <w:abstractNumId w:val="30"/>
  </w:num>
  <w:num w:numId="30">
    <w:abstractNumId w:val="22"/>
  </w:num>
  <w:num w:numId="31">
    <w:abstractNumId w:val="20"/>
  </w:num>
  <w:num w:numId="32">
    <w:abstractNumId w:val="33"/>
  </w:num>
  <w:num w:numId="33">
    <w:abstractNumId w:val="34"/>
  </w:num>
  <w:num w:numId="34">
    <w:abstractNumId w:val="27"/>
  </w:num>
  <w:num w:numId="35">
    <w:abstractNumId w:val="7"/>
  </w:num>
  <w:num w:numId="3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4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Georg Ninck">
    <w15:presenceInfo w15:providerId="None" w15:userId="Georg Ninc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hideSpellingErrors/>
  <w:hideGrammaticalErrors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trackRevisions/>
  <w:defaultTabStop w:val="709"/>
  <w:autoHyphenation/>
  <w:hyphenationZone w:val="425"/>
  <w:drawingGridHorizontalSpacing w:val="142"/>
  <w:drawingGridVerticalSpacing w:val="142"/>
  <w:doNotUseMarginsForDrawingGridOrigin/>
  <w:drawingGridVerticalOrigin w:val="2608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Amt" w:val="Amt"/>
    <w:docVar w:name="Amtkurz" w:val="Amtkurz"/>
    <w:docVar w:name="Dept" w:val="Dept"/>
    <w:docVar w:name="Deptkurz" w:val="Deptkurz"/>
    <w:docVar w:name="FussAdr" w:val="FussAdr"/>
    <w:docVar w:name="OrgEinheit" w:val="OrgEinheit"/>
  </w:docVars>
  <w:rsids>
    <w:rsidRoot w:val="001C2C16"/>
    <w:rsid w:val="00096B9F"/>
    <w:rsid w:val="00147BF4"/>
    <w:rsid w:val="0015652C"/>
    <w:rsid w:val="001906F5"/>
    <w:rsid w:val="001C2C16"/>
    <w:rsid w:val="00234AC4"/>
    <w:rsid w:val="00245E90"/>
    <w:rsid w:val="00403C94"/>
    <w:rsid w:val="00430C13"/>
    <w:rsid w:val="00454ACE"/>
    <w:rsid w:val="00484BF9"/>
    <w:rsid w:val="004924DC"/>
    <w:rsid w:val="00495534"/>
    <w:rsid w:val="004E6B55"/>
    <w:rsid w:val="00501CFF"/>
    <w:rsid w:val="005F47D9"/>
    <w:rsid w:val="0062448C"/>
    <w:rsid w:val="0062715D"/>
    <w:rsid w:val="00631746"/>
    <w:rsid w:val="00652B71"/>
    <w:rsid w:val="006E5970"/>
    <w:rsid w:val="007A59CA"/>
    <w:rsid w:val="007C3CE2"/>
    <w:rsid w:val="0080728F"/>
    <w:rsid w:val="008A05A5"/>
    <w:rsid w:val="008A67AA"/>
    <w:rsid w:val="008B503C"/>
    <w:rsid w:val="00931F00"/>
    <w:rsid w:val="009B0741"/>
    <w:rsid w:val="00A92028"/>
    <w:rsid w:val="00AD6281"/>
    <w:rsid w:val="00B0669F"/>
    <w:rsid w:val="00B50A5F"/>
    <w:rsid w:val="00B61FF8"/>
    <w:rsid w:val="00B83695"/>
    <w:rsid w:val="00B842E2"/>
    <w:rsid w:val="00B8770E"/>
    <w:rsid w:val="00BB02DC"/>
    <w:rsid w:val="00BB16EC"/>
    <w:rsid w:val="00BD5896"/>
    <w:rsid w:val="00C43A61"/>
    <w:rsid w:val="00CA2B66"/>
    <w:rsid w:val="00CD3DEC"/>
    <w:rsid w:val="00CF6CC7"/>
    <w:rsid w:val="00D23E27"/>
    <w:rsid w:val="00D35DB7"/>
    <w:rsid w:val="00D41058"/>
    <w:rsid w:val="00DA2D5E"/>
    <w:rsid w:val="00E3574B"/>
    <w:rsid w:val="00E457B0"/>
    <w:rsid w:val="00E92BF5"/>
    <w:rsid w:val="00E944C7"/>
    <w:rsid w:val="00EB3462"/>
    <w:rsid w:val="00EC62E9"/>
    <w:rsid w:val="00ED1A59"/>
    <w:rsid w:val="00F43A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26DCC517"/>
  <w15:docId w15:val="{1DC812E5-93BD-4EBE-826C-4EBCC1345D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de-CH" w:eastAsia="de-CH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/>
    <w:lsdException w:name="heading 1" w:uiPriority="0" w:qFormat="1"/>
    <w:lsdException w:name="heading 2" w:uiPriority="0" w:qFormat="1"/>
    <w:lsdException w:name="heading 3" w:uiPriority="0" w:qFormat="1"/>
    <w:lsdException w:name="heading 4" w:uiPriority="0"/>
    <w:lsdException w:name="heading 5" w:uiPriority="0"/>
    <w:lsdException w:name="heading 6" w:uiPriority="0"/>
    <w:lsdException w:name="heading 7" w:uiPriority="0"/>
    <w:lsdException w:name="heading 8" w:uiPriority="0"/>
    <w:lsdException w:name="heading 9" w:uiPriority="0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uiPriority="35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pPr>
      <w:spacing w:line="260" w:lineRule="atLeast"/>
    </w:pPr>
    <w:rPr>
      <w:rFonts w:ascii="Arial" w:hAnsi="Arial"/>
      <w:sz w:val="22"/>
    </w:rPr>
  </w:style>
  <w:style w:type="paragraph" w:styleId="berschrift1">
    <w:name w:val="heading 1"/>
    <w:basedOn w:val="Standard"/>
    <w:next w:val="TextCDB"/>
    <w:qFormat/>
    <w:pPr>
      <w:keepNext/>
      <w:numPr>
        <w:numId w:val="11"/>
      </w:numPr>
      <w:tabs>
        <w:tab w:val="left" w:pos="850"/>
      </w:tabs>
      <w:spacing w:before="120" w:after="120" w:line="288" w:lineRule="auto"/>
      <w:outlineLvl w:val="0"/>
    </w:pPr>
    <w:rPr>
      <w:rFonts w:cs="Arial"/>
      <w:b/>
      <w:bCs/>
      <w:kern w:val="28"/>
      <w:sz w:val="32"/>
      <w:szCs w:val="32"/>
    </w:rPr>
  </w:style>
  <w:style w:type="paragraph" w:styleId="berschrift2">
    <w:name w:val="heading 2"/>
    <w:basedOn w:val="berschrift1"/>
    <w:next w:val="TextCDB"/>
    <w:qFormat/>
    <w:rsid w:val="00B0669F"/>
    <w:pPr>
      <w:numPr>
        <w:ilvl w:val="1"/>
      </w:numPr>
      <w:tabs>
        <w:tab w:val="num" w:pos="1275"/>
      </w:tabs>
      <w:spacing w:before="240" w:after="240"/>
      <w:outlineLvl w:val="1"/>
    </w:pPr>
    <w:rPr>
      <w:bCs w:val="0"/>
      <w:kern w:val="0"/>
      <w:sz w:val="28"/>
      <w:szCs w:val="28"/>
      <w:lang w:eastAsia="de-DE"/>
    </w:rPr>
  </w:style>
  <w:style w:type="paragraph" w:styleId="berschrift3">
    <w:name w:val="heading 3"/>
    <w:basedOn w:val="berschrift1"/>
    <w:next w:val="TextCDB"/>
    <w:qFormat/>
    <w:rsid w:val="0062715D"/>
    <w:pPr>
      <w:numPr>
        <w:ilvl w:val="2"/>
      </w:numPr>
      <w:outlineLvl w:val="2"/>
    </w:pPr>
    <w:rPr>
      <w:bCs w:val="0"/>
      <w:kern w:val="0"/>
      <w:sz w:val="24"/>
      <w:szCs w:val="24"/>
      <w:lang w:eastAsia="de-DE"/>
    </w:rPr>
  </w:style>
  <w:style w:type="paragraph" w:styleId="berschrift4">
    <w:name w:val="heading 4"/>
    <w:basedOn w:val="berschrift1"/>
    <w:next w:val="TextCDB"/>
    <w:pPr>
      <w:numPr>
        <w:ilvl w:val="3"/>
      </w:numPr>
      <w:outlineLvl w:val="3"/>
    </w:pPr>
    <w:rPr>
      <w:bCs w:val="0"/>
      <w:kern w:val="0"/>
      <w:sz w:val="22"/>
      <w:szCs w:val="22"/>
      <w:lang w:eastAsia="de-DE"/>
    </w:rPr>
  </w:style>
  <w:style w:type="paragraph" w:styleId="berschrift5">
    <w:name w:val="heading 5"/>
    <w:basedOn w:val="berschrift1"/>
    <w:next w:val="TextCDB"/>
    <w:pPr>
      <w:numPr>
        <w:ilvl w:val="4"/>
      </w:numPr>
      <w:tabs>
        <w:tab w:val="clear" w:pos="850"/>
      </w:tabs>
      <w:spacing w:before="240"/>
      <w:outlineLvl w:val="4"/>
    </w:pPr>
    <w:rPr>
      <w:bCs w:val="0"/>
      <w:iCs/>
      <w:kern w:val="0"/>
      <w:sz w:val="22"/>
      <w:szCs w:val="22"/>
      <w:lang w:eastAsia="de-DE"/>
    </w:rPr>
  </w:style>
  <w:style w:type="paragraph" w:styleId="berschrift6">
    <w:name w:val="heading 6"/>
    <w:basedOn w:val="berschrift1"/>
    <w:next w:val="TextCDB"/>
    <w:pPr>
      <w:numPr>
        <w:ilvl w:val="5"/>
      </w:numPr>
      <w:tabs>
        <w:tab w:val="clear" w:pos="850"/>
      </w:tabs>
      <w:spacing w:before="240"/>
      <w:outlineLvl w:val="5"/>
    </w:pPr>
    <w:rPr>
      <w:b w:val="0"/>
      <w:bCs w:val="0"/>
      <w:sz w:val="22"/>
      <w:szCs w:val="22"/>
    </w:rPr>
  </w:style>
  <w:style w:type="paragraph" w:styleId="berschrift7">
    <w:name w:val="heading 7"/>
    <w:basedOn w:val="berschrift1"/>
    <w:next w:val="TextCDB"/>
    <w:pPr>
      <w:numPr>
        <w:ilvl w:val="6"/>
      </w:numPr>
      <w:tabs>
        <w:tab w:val="clear" w:pos="850"/>
      </w:tabs>
      <w:spacing w:before="240"/>
      <w:outlineLvl w:val="6"/>
    </w:pPr>
    <w:rPr>
      <w:b w:val="0"/>
      <w:sz w:val="22"/>
      <w:szCs w:val="22"/>
    </w:rPr>
  </w:style>
  <w:style w:type="paragraph" w:styleId="berschrift8">
    <w:name w:val="heading 8"/>
    <w:basedOn w:val="berschrift1"/>
    <w:next w:val="TextCDB"/>
    <w:pPr>
      <w:numPr>
        <w:ilvl w:val="7"/>
      </w:numPr>
      <w:tabs>
        <w:tab w:val="clear" w:pos="850"/>
      </w:tabs>
      <w:spacing w:before="240"/>
      <w:outlineLvl w:val="7"/>
    </w:pPr>
    <w:rPr>
      <w:b w:val="0"/>
      <w:iCs/>
      <w:sz w:val="22"/>
      <w:szCs w:val="22"/>
    </w:rPr>
  </w:style>
  <w:style w:type="paragraph" w:styleId="berschrift9">
    <w:name w:val="heading 9"/>
    <w:basedOn w:val="berschrift1"/>
    <w:next w:val="TextCDB"/>
    <w:pPr>
      <w:numPr>
        <w:ilvl w:val="8"/>
      </w:numPr>
      <w:tabs>
        <w:tab w:val="clear" w:pos="850"/>
      </w:tabs>
      <w:spacing w:before="240"/>
      <w:outlineLvl w:val="8"/>
    </w:pPr>
    <w:rPr>
      <w:b w:val="0"/>
      <w:sz w:val="22"/>
      <w:szCs w:val="2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pPr>
      <w:suppressAutoHyphens/>
      <w:spacing w:line="200" w:lineRule="exact"/>
    </w:pPr>
    <w:rPr>
      <w:noProof/>
      <w:sz w:val="15"/>
    </w:rPr>
  </w:style>
  <w:style w:type="paragraph" w:styleId="Fuzeile">
    <w:name w:val="footer"/>
    <w:basedOn w:val="Standard"/>
    <w:pPr>
      <w:suppressAutoHyphens/>
      <w:spacing w:line="200" w:lineRule="exact"/>
    </w:pPr>
    <w:rPr>
      <w:noProof/>
      <w:sz w:val="15"/>
      <w:szCs w:val="15"/>
    </w:rPr>
  </w:style>
  <w:style w:type="paragraph" w:customStyle="1" w:styleId="zCDBLogo">
    <w:name w:val="z_CDB_Logo"/>
    <w:rPr>
      <w:rFonts w:ascii="Arial" w:hAnsi="Arial"/>
      <w:noProof/>
      <w:sz w:val="15"/>
    </w:rPr>
  </w:style>
  <w:style w:type="paragraph" w:styleId="Titel">
    <w:name w:val="Title"/>
    <w:basedOn w:val="Standard"/>
    <w:next w:val="TextCDB"/>
    <w:qFormat/>
    <w:pPr>
      <w:spacing w:after="360" w:line="480" w:lineRule="exact"/>
    </w:pPr>
    <w:rPr>
      <w:rFonts w:cs="Arial"/>
      <w:b/>
      <w:bCs/>
      <w:kern w:val="28"/>
      <w:sz w:val="42"/>
      <w:szCs w:val="32"/>
      <w:lang w:eastAsia="de-DE"/>
    </w:rPr>
  </w:style>
  <w:style w:type="paragraph" w:customStyle="1" w:styleId="zCDBPfadname">
    <w:name w:val="z_CDB_Pfadname"/>
    <w:next w:val="Fuzeile"/>
    <w:pPr>
      <w:spacing w:line="160" w:lineRule="exact"/>
    </w:pPr>
    <w:rPr>
      <w:rFonts w:ascii="Arial" w:hAnsi="Arial"/>
      <w:noProof/>
      <w:sz w:val="12"/>
      <w:szCs w:val="12"/>
    </w:rPr>
  </w:style>
  <w:style w:type="paragraph" w:customStyle="1" w:styleId="zCDBSeite">
    <w:name w:val="z_CDB_Seite"/>
    <w:basedOn w:val="Standard"/>
    <w:pPr>
      <w:suppressAutoHyphens/>
      <w:spacing w:line="200" w:lineRule="exact"/>
      <w:jc w:val="right"/>
    </w:pPr>
    <w:rPr>
      <w:sz w:val="14"/>
      <w:szCs w:val="14"/>
    </w:rPr>
  </w:style>
  <w:style w:type="paragraph" w:customStyle="1" w:styleId="zCDBPlatzhalter">
    <w:name w:val="z_CDB_Platzhalter"/>
    <w:basedOn w:val="Standard"/>
    <w:next w:val="Standard"/>
    <w:pPr>
      <w:spacing w:line="240" w:lineRule="auto"/>
    </w:pPr>
    <w:rPr>
      <w:sz w:val="2"/>
      <w:szCs w:val="2"/>
    </w:rPr>
  </w:style>
  <w:style w:type="paragraph" w:styleId="Untertitel">
    <w:name w:val="Subtitle"/>
    <w:basedOn w:val="Titel"/>
    <w:next w:val="TextCDB"/>
    <w:pPr>
      <w:spacing w:after="480"/>
    </w:pPr>
    <w:rPr>
      <w:b w:val="0"/>
      <w:szCs w:val="24"/>
    </w:rPr>
  </w:style>
  <w:style w:type="paragraph" w:customStyle="1" w:styleId="zCDBFormFeld">
    <w:name w:val="z_CDB_Form_Feld"/>
    <w:basedOn w:val="Standard"/>
    <w:rPr>
      <w:sz w:val="15"/>
    </w:rPr>
  </w:style>
  <w:style w:type="paragraph" w:customStyle="1" w:styleId="FormInfoCDB">
    <w:name w:val="Form_Info_CDB"/>
    <w:basedOn w:val="Standard"/>
  </w:style>
  <w:style w:type="paragraph" w:customStyle="1" w:styleId="zCDBKopfDept">
    <w:name w:val="z_CDB_KopfDept"/>
    <w:basedOn w:val="Standard"/>
    <w:pPr>
      <w:suppressAutoHyphens/>
      <w:spacing w:after="100" w:line="200" w:lineRule="exact"/>
    </w:pPr>
    <w:rPr>
      <w:noProof/>
      <w:sz w:val="15"/>
    </w:rPr>
  </w:style>
  <w:style w:type="paragraph" w:customStyle="1" w:styleId="zCDBKopfFett">
    <w:name w:val="z_CDB_KopfFett"/>
    <w:basedOn w:val="Standard"/>
    <w:pPr>
      <w:suppressAutoHyphens/>
      <w:spacing w:line="200" w:lineRule="exact"/>
    </w:pPr>
    <w:rPr>
      <w:b/>
      <w:noProof/>
      <w:sz w:val="15"/>
    </w:rPr>
  </w:style>
  <w:style w:type="paragraph" w:customStyle="1" w:styleId="zCDBLinie1">
    <w:name w:val="z_CDB_Linie1"/>
    <w:basedOn w:val="Standard"/>
    <w:pPr>
      <w:pBdr>
        <w:top w:val="single" w:sz="4" w:space="1" w:color="auto"/>
      </w:pBdr>
      <w:spacing w:before="270" w:line="160" w:lineRule="exact"/>
      <w:ind w:left="28" w:right="28"/>
    </w:pPr>
    <w:rPr>
      <w:noProof/>
    </w:rPr>
  </w:style>
  <w:style w:type="paragraph" w:customStyle="1" w:styleId="zCDBLinie2">
    <w:name w:val="z_CDB_Linie2"/>
    <w:basedOn w:val="Standard"/>
    <w:pPr>
      <w:pBdr>
        <w:bottom w:val="single" w:sz="4" w:space="1" w:color="auto"/>
      </w:pBdr>
      <w:spacing w:before="90" w:after="340"/>
    </w:pPr>
    <w:rPr>
      <w:noProof/>
    </w:rPr>
  </w:style>
  <w:style w:type="paragraph" w:customStyle="1" w:styleId="zCDBHierarchie">
    <w:name w:val="z_CDB_Hierarchie"/>
    <w:basedOn w:val="Kopfzeile"/>
  </w:style>
  <w:style w:type="paragraph" w:customStyle="1" w:styleId="zCDBRefKlassifizierungsvermerk">
    <w:name w:val="z_CDB_Ref_Klassifizierungsvermerk"/>
    <w:basedOn w:val="Standard"/>
    <w:pPr>
      <w:spacing w:line="200" w:lineRule="exact"/>
    </w:pPr>
    <w:rPr>
      <w:b/>
      <w:sz w:val="15"/>
    </w:rPr>
  </w:style>
  <w:style w:type="paragraph" w:customStyle="1" w:styleId="zCDBRef">
    <w:name w:val="z_CDB_Ref"/>
    <w:basedOn w:val="Standard"/>
    <w:next w:val="Standard"/>
    <w:pPr>
      <w:spacing w:line="200" w:lineRule="exact"/>
    </w:pPr>
    <w:rPr>
      <w:bCs/>
      <w:sz w:val="15"/>
    </w:rPr>
  </w:style>
  <w:style w:type="paragraph" w:customStyle="1" w:styleId="zCDBOrtDatum">
    <w:name w:val="z_CDB_Ort_Datum"/>
    <w:basedOn w:val="zCDBRef"/>
    <w:rPr>
      <w:b/>
      <w:bCs w:val="0"/>
    </w:rPr>
  </w:style>
  <w:style w:type="paragraph" w:customStyle="1" w:styleId="zCDBRefProtokoll">
    <w:name w:val="z_CDB_Ref_Protokoll"/>
    <w:basedOn w:val="Standard"/>
    <w:pPr>
      <w:spacing w:after="260"/>
    </w:pPr>
    <w:rPr>
      <w:sz w:val="15"/>
    </w:rPr>
  </w:style>
  <w:style w:type="paragraph" w:customStyle="1" w:styleId="aTraktNum1EFD">
    <w:name w:val="_a_Trakt_Num1_EFD"/>
    <w:basedOn w:val="berschrift1"/>
    <w:next w:val="TextCDB"/>
    <w:semiHidden/>
    <w:qFormat/>
    <w:pPr>
      <w:keepNext w:val="0"/>
      <w:numPr>
        <w:numId w:val="1"/>
      </w:numPr>
      <w:spacing w:before="80" w:after="80"/>
      <w:ind w:left="432"/>
    </w:pPr>
    <w:rPr>
      <w:sz w:val="22"/>
    </w:rPr>
  </w:style>
  <w:style w:type="paragraph" w:customStyle="1" w:styleId="TextCDB">
    <w:name w:val="Text_CDB"/>
    <w:basedOn w:val="Standard"/>
    <w:qFormat/>
    <w:pPr>
      <w:spacing w:after="120" w:line="264" w:lineRule="auto"/>
    </w:pPr>
    <w:rPr>
      <w:szCs w:val="22"/>
      <w:lang w:val="en-US" w:eastAsia="de-DE"/>
    </w:rPr>
  </w:style>
  <w:style w:type="paragraph" w:customStyle="1" w:styleId="aTraktNum2EFD">
    <w:name w:val="_a_Trakt_Num2_EFD"/>
    <w:basedOn w:val="aTraktNum1EFD"/>
    <w:next w:val="TextCDB"/>
    <w:semiHidden/>
    <w:qFormat/>
    <w:pPr>
      <w:numPr>
        <w:ilvl w:val="1"/>
      </w:numPr>
      <w:ind w:left="0" w:firstLine="0"/>
      <w:outlineLvl w:val="1"/>
    </w:pPr>
    <w:rPr>
      <w:b w:val="0"/>
    </w:rPr>
  </w:style>
  <w:style w:type="paragraph" w:customStyle="1" w:styleId="aTraktNum3EFD">
    <w:name w:val="_a_Trakt_Num3_EFD"/>
    <w:basedOn w:val="aTraktNum1EFD"/>
    <w:next w:val="TextCDB"/>
    <w:semiHidden/>
    <w:pPr>
      <w:numPr>
        <w:ilvl w:val="2"/>
      </w:numPr>
      <w:ind w:left="0" w:firstLine="0"/>
      <w:outlineLvl w:val="2"/>
    </w:pPr>
    <w:rPr>
      <w:b w:val="0"/>
      <w:lang w:val="de-DE"/>
    </w:rPr>
  </w:style>
  <w:style w:type="paragraph" w:customStyle="1" w:styleId="aTraktNum4EFD">
    <w:name w:val="_a_Trakt_Num4_EFD"/>
    <w:basedOn w:val="aTraktNum1EFD"/>
    <w:next w:val="TextCDB"/>
    <w:semiHidden/>
    <w:pPr>
      <w:numPr>
        <w:ilvl w:val="3"/>
      </w:numPr>
      <w:tabs>
        <w:tab w:val="clear" w:pos="864"/>
        <w:tab w:val="left" w:pos="920"/>
      </w:tabs>
      <w:ind w:left="0" w:firstLine="0"/>
      <w:outlineLvl w:val="3"/>
    </w:pPr>
    <w:rPr>
      <w:b w:val="0"/>
    </w:rPr>
  </w:style>
  <w:style w:type="paragraph" w:customStyle="1" w:styleId="bTrakt1EFD">
    <w:name w:val="_b_Trakt1_EFD"/>
    <w:basedOn w:val="berschrift1"/>
    <w:next w:val="TextCDB"/>
    <w:semiHidden/>
    <w:qFormat/>
    <w:pPr>
      <w:keepNext w:val="0"/>
      <w:spacing w:before="80" w:after="80"/>
    </w:pPr>
    <w:rPr>
      <w:sz w:val="22"/>
      <w:szCs w:val="24"/>
      <w:lang w:eastAsia="de-DE"/>
    </w:rPr>
  </w:style>
  <w:style w:type="paragraph" w:customStyle="1" w:styleId="bTrakt2EFD">
    <w:name w:val="_b_Trakt2_EFD"/>
    <w:basedOn w:val="bTrakt1EFD"/>
    <w:next w:val="TextCDB"/>
    <w:semiHidden/>
    <w:qFormat/>
    <w:pPr>
      <w:outlineLvl w:val="1"/>
    </w:pPr>
    <w:rPr>
      <w:b w:val="0"/>
      <w:szCs w:val="20"/>
      <w:lang w:eastAsia="de-CH"/>
    </w:rPr>
  </w:style>
  <w:style w:type="paragraph" w:customStyle="1" w:styleId="bTrakt3EFD">
    <w:name w:val="_b_Trakt3_EFD"/>
    <w:basedOn w:val="bTrakt1EFD"/>
    <w:next w:val="TextCDB"/>
    <w:semiHidden/>
    <w:pPr>
      <w:ind w:left="284"/>
      <w:outlineLvl w:val="2"/>
    </w:pPr>
    <w:rPr>
      <w:b w:val="0"/>
      <w:bCs w:val="0"/>
      <w:szCs w:val="20"/>
      <w:lang w:eastAsia="de-CH"/>
    </w:rPr>
  </w:style>
  <w:style w:type="paragraph" w:customStyle="1" w:styleId="ZFormFeldCDB">
    <w:name w:val="Z_Form_Feld_CDB"/>
    <w:basedOn w:val="Standard"/>
    <w:rPr>
      <w:sz w:val="15"/>
    </w:rPr>
  </w:style>
  <w:style w:type="paragraph" w:styleId="Verzeichnis1">
    <w:name w:val="toc 1"/>
    <w:basedOn w:val="Standard"/>
    <w:next w:val="Standard"/>
    <w:autoRedefine/>
    <w:uiPriority w:val="39"/>
    <w:pPr>
      <w:tabs>
        <w:tab w:val="right" w:leader="dot" w:pos="9072"/>
      </w:tabs>
      <w:spacing w:before="120" w:line="240" w:lineRule="auto"/>
      <w:ind w:left="425" w:hanging="425"/>
    </w:pPr>
    <w:rPr>
      <w:szCs w:val="22"/>
      <w:lang w:eastAsia="de-DE"/>
    </w:rPr>
  </w:style>
  <w:style w:type="character" w:styleId="Hyperlink">
    <w:name w:val="Hyperlink"/>
    <w:rPr>
      <w:color w:val="0000FF"/>
      <w:u w:val="single"/>
    </w:rPr>
  </w:style>
  <w:style w:type="paragraph" w:customStyle="1" w:styleId="TabellentextCDB">
    <w:name w:val="Tabellentext_CDB"/>
    <w:basedOn w:val="Standard"/>
    <w:pPr>
      <w:spacing w:before="40" w:after="80"/>
    </w:pPr>
    <w:rPr>
      <w:sz w:val="20"/>
      <w:szCs w:val="16"/>
      <w:lang w:eastAsia="de-DE"/>
    </w:rPr>
  </w:style>
  <w:style w:type="paragraph" w:styleId="Beschriftung">
    <w:name w:val="caption"/>
    <w:basedOn w:val="Standard"/>
    <w:next w:val="TextCDB"/>
    <w:pPr>
      <w:framePr w:wrap="around" w:vAnchor="text" w:hAnchor="text" w:y="1"/>
      <w:spacing w:before="120" w:after="120"/>
    </w:pPr>
    <w:rPr>
      <w:bCs/>
      <w:sz w:val="18"/>
      <w:szCs w:val="18"/>
    </w:rPr>
  </w:style>
  <w:style w:type="paragraph" w:styleId="Funotentext">
    <w:name w:val="footnote text"/>
    <w:basedOn w:val="Standard"/>
    <w:semiHidden/>
    <w:rPr>
      <w:sz w:val="18"/>
    </w:rPr>
  </w:style>
  <w:style w:type="paragraph" w:styleId="Verzeichnis2">
    <w:name w:val="toc 2"/>
    <w:basedOn w:val="Standard"/>
    <w:next w:val="Standard"/>
    <w:autoRedefine/>
    <w:uiPriority w:val="39"/>
    <w:pPr>
      <w:tabs>
        <w:tab w:val="right" w:leader="dot" w:pos="9072"/>
      </w:tabs>
      <w:spacing w:before="80" w:line="240" w:lineRule="auto"/>
      <w:ind w:left="1276" w:hanging="851"/>
    </w:pPr>
    <w:rPr>
      <w:szCs w:val="22"/>
      <w:lang w:eastAsia="de-DE"/>
    </w:rPr>
  </w:style>
  <w:style w:type="paragraph" w:styleId="Verzeichnis3">
    <w:name w:val="toc 3"/>
    <w:basedOn w:val="Standard"/>
    <w:next w:val="Standard"/>
    <w:autoRedefine/>
    <w:uiPriority w:val="39"/>
    <w:pPr>
      <w:tabs>
        <w:tab w:val="left" w:pos="1276"/>
        <w:tab w:val="right" w:leader="dot" w:pos="9072"/>
      </w:tabs>
      <w:spacing w:line="240" w:lineRule="auto"/>
      <w:ind w:left="1276" w:hanging="851"/>
    </w:pPr>
    <w:rPr>
      <w:szCs w:val="22"/>
      <w:lang w:eastAsia="de-DE"/>
    </w:rPr>
  </w:style>
  <w:style w:type="paragraph" w:styleId="Verzeichnis4">
    <w:name w:val="toc 4"/>
    <w:basedOn w:val="Standard"/>
    <w:next w:val="Standard"/>
    <w:autoRedefine/>
    <w:uiPriority w:val="39"/>
    <w:pPr>
      <w:tabs>
        <w:tab w:val="right" w:leader="dot" w:pos="9072"/>
      </w:tabs>
      <w:spacing w:line="240" w:lineRule="auto"/>
      <w:ind w:left="1276" w:hanging="851"/>
    </w:pPr>
    <w:rPr>
      <w:szCs w:val="22"/>
      <w:lang w:eastAsia="de-DE"/>
    </w:rPr>
  </w:style>
  <w:style w:type="table" w:styleId="Tabellenraster">
    <w:name w:val="Table Grid"/>
    <w:basedOn w:val="NormaleTabelle"/>
    <w:pPr>
      <w:spacing w:line="26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inzug1CDB">
    <w:name w:val="Einzug 1_CDB"/>
    <w:basedOn w:val="Standard"/>
    <w:pPr>
      <w:tabs>
        <w:tab w:val="left" w:pos="284"/>
      </w:tabs>
      <w:spacing w:after="120"/>
      <w:ind w:left="284"/>
    </w:pPr>
    <w:rPr>
      <w:szCs w:val="22"/>
      <w:lang w:eastAsia="de-DE"/>
    </w:rPr>
  </w:style>
  <w:style w:type="paragraph" w:customStyle="1" w:styleId="Einzug2CDB">
    <w:name w:val="Einzug 2_CDB"/>
    <w:basedOn w:val="Standard"/>
    <w:pPr>
      <w:tabs>
        <w:tab w:val="left" w:pos="567"/>
      </w:tabs>
      <w:spacing w:after="120"/>
      <w:ind w:left="567"/>
    </w:pPr>
    <w:rPr>
      <w:szCs w:val="22"/>
      <w:lang w:eastAsia="de-DE"/>
    </w:rPr>
  </w:style>
  <w:style w:type="paragraph" w:customStyle="1" w:styleId="Einzug3CDB">
    <w:name w:val="Einzug 3_CDB"/>
    <w:basedOn w:val="Standard"/>
    <w:pPr>
      <w:tabs>
        <w:tab w:val="left" w:pos="851"/>
      </w:tabs>
      <w:spacing w:after="120"/>
      <w:ind w:left="851"/>
    </w:pPr>
    <w:rPr>
      <w:szCs w:val="22"/>
      <w:lang w:eastAsia="de-DE"/>
    </w:rPr>
  </w:style>
  <w:style w:type="paragraph" w:customStyle="1" w:styleId="Aufzhlung1CDB">
    <w:name w:val="Aufzählung 1_CDB"/>
    <w:basedOn w:val="Standard"/>
    <w:link w:val="Aufzhlung1CDBCar"/>
    <w:pPr>
      <w:numPr>
        <w:numId w:val="2"/>
      </w:numPr>
      <w:spacing w:after="120"/>
    </w:pPr>
    <w:rPr>
      <w:szCs w:val="22"/>
      <w:lang w:eastAsia="de-DE"/>
    </w:rPr>
  </w:style>
  <w:style w:type="paragraph" w:customStyle="1" w:styleId="Aufzhlung2CDB">
    <w:name w:val="Aufzählung 2_CDB"/>
    <w:basedOn w:val="Standard"/>
    <w:pPr>
      <w:numPr>
        <w:numId w:val="3"/>
      </w:numPr>
      <w:spacing w:after="120"/>
    </w:pPr>
    <w:rPr>
      <w:szCs w:val="22"/>
      <w:lang w:eastAsia="de-DE"/>
    </w:rPr>
  </w:style>
  <w:style w:type="paragraph" w:customStyle="1" w:styleId="Aufzhlung3CDB">
    <w:name w:val="Aufzählung 3_CDB"/>
    <w:basedOn w:val="Standard"/>
    <w:pPr>
      <w:numPr>
        <w:numId w:val="4"/>
      </w:numPr>
      <w:spacing w:after="120"/>
    </w:pPr>
    <w:rPr>
      <w:szCs w:val="22"/>
      <w:lang w:eastAsia="de-DE"/>
    </w:rPr>
  </w:style>
  <w:style w:type="paragraph" w:customStyle="1" w:styleId="Aufzhlunga1CDB">
    <w:name w:val="Aufzählung a1_CDB"/>
    <w:basedOn w:val="Standard"/>
    <w:pPr>
      <w:numPr>
        <w:numId w:val="5"/>
      </w:numPr>
      <w:spacing w:after="120"/>
    </w:pPr>
    <w:rPr>
      <w:szCs w:val="22"/>
      <w:lang w:eastAsia="de-DE"/>
    </w:rPr>
  </w:style>
  <w:style w:type="paragraph" w:customStyle="1" w:styleId="Aufzhlunga2CDB">
    <w:name w:val="Aufzählung a2_CDB"/>
    <w:basedOn w:val="Standard"/>
    <w:pPr>
      <w:numPr>
        <w:numId w:val="6"/>
      </w:numPr>
      <w:spacing w:after="120"/>
    </w:pPr>
    <w:rPr>
      <w:szCs w:val="22"/>
      <w:lang w:eastAsia="de-DE"/>
    </w:rPr>
  </w:style>
  <w:style w:type="paragraph" w:customStyle="1" w:styleId="Aufzhlunga3CDB">
    <w:name w:val="Aufzählung a3_CDB"/>
    <w:basedOn w:val="Standard"/>
    <w:pPr>
      <w:numPr>
        <w:numId w:val="7"/>
      </w:numPr>
      <w:spacing w:after="120"/>
    </w:pPr>
    <w:rPr>
      <w:szCs w:val="22"/>
      <w:lang w:eastAsia="de-DE"/>
    </w:rPr>
  </w:style>
  <w:style w:type="paragraph" w:customStyle="1" w:styleId="AufzhlungNumm1CDB">
    <w:name w:val="Aufzählung Numm 1_CDB"/>
    <w:basedOn w:val="Standard"/>
    <w:link w:val="AufzhlungNumm1CDBCar"/>
    <w:pPr>
      <w:numPr>
        <w:numId w:val="8"/>
      </w:numPr>
      <w:spacing w:after="120"/>
    </w:pPr>
    <w:rPr>
      <w:szCs w:val="22"/>
      <w:lang w:eastAsia="de-DE"/>
    </w:rPr>
  </w:style>
  <w:style w:type="paragraph" w:customStyle="1" w:styleId="AufzhlungNumm2CDB">
    <w:name w:val="Aufzählung Numm 2_CDB"/>
    <w:basedOn w:val="Standard"/>
    <w:pPr>
      <w:numPr>
        <w:numId w:val="9"/>
      </w:numPr>
      <w:spacing w:after="120"/>
    </w:pPr>
    <w:rPr>
      <w:szCs w:val="22"/>
      <w:lang w:eastAsia="de-DE"/>
    </w:rPr>
  </w:style>
  <w:style w:type="paragraph" w:customStyle="1" w:styleId="AufzhlungNumm3CDB">
    <w:name w:val="Aufzählung Numm 3_CDB"/>
    <w:basedOn w:val="Standard"/>
    <w:pPr>
      <w:numPr>
        <w:numId w:val="10"/>
      </w:numPr>
      <w:spacing w:after="120"/>
    </w:pPr>
    <w:rPr>
      <w:szCs w:val="22"/>
      <w:lang w:eastAsia="de-DE"/>
    </w:rPr>
  </w:style>
  <w:style w:type="paragraph" w:customStyle="1" w:styleId="CDBHierarchie">
    <w:name w:val="CDB_Hierarchie"/>
    <w:basedOn w:val="Kopfzeile"/>
    <w:semiHidden/>
  </w:style>
  <w:style w:type="paragraph" w:customStyle="1" w:styleId="Zweittrakt">
    <w:name w:val="Zweittrakt"/>
    <w:basedOn w:val="Standard"/>
    <w:next w:val="Textkrper"/>
    <w:qFormat/>
  </w:style>
  <w:style w:type="paragraph" w:styleId="Textkrper">
    <w:name w:val="Body Text"/>
    <w:next w:val="Zweittrakt"/>
    <w:link w:val="TextkrperZchn"/>
    <w:uiPriority w:val="99"/>
    <w:unhideWhenUsed/>
    <w:pPr>
      <w:spacing w:after="120"/>
    </w:pPr>
    <w:rPr>
      <w:rFonts w:ascii="Arial" w:hAnsi="Arial"/>
      <w:sz w:val="22"/>
    </w:rPr>
  </w:style>
  <w:style w:type="character" w:customStyle="1" w:styleId="TextkrperZchn">
    <w:name w:val="Textkörper Zchn"/>
    <w:link w:val="Textkrper"/>
    <w:uiPriority w:val="99"/>
    <w:rPr>
      <w:rFonts w:ascii="Arial" w:hAnsi="Arial"/>
      <w:sz w:val="22"/>
      <w:lang w:bidi="ar-SA"/>
    </w:rPr>
  </w:style>
  <w:style w:type="character" w:styleId="Funotenzeichen">
    <w:name w:val="footnote reference"/>
    <w:uiPriority w:val="99"/>
    <w:semiHidden/>
    <w:unhideWhenUsed/>
    <w:rPr>
      <w:vertAlign w:val="superscript"/>
    </w:rPr>
  </w:style>
  <w:style w:type="paragraph" w:customStyle="1" w:styleId="Abstand12ptCDB">
    <w:name w:val="Abstand 12 pt_CDB"/>
    <w:pPr>
      <w:spacing w:before="240" w:line="20" w:lineRule="exact"/>
    </w:pPr>
    <w:rPr>
      <w:rFonts w:ascii="Arial" w:hAnsi="Arial"/>
      <w:b/>
      <w:color w:val="0033CC"/>
      <w:sz w:val="24"/>
      <w:szCs w:val="22"/>
      <w:lang w:eastAsia="de-DE"/>
    </w:rPr>
  </w:style>
  <w:style w:type="paragraph" w:customStyle="1" w:styleId="Abstand18ptCDB">
    <w:name w:val="Abstand 18 pt_CDB"/>
    <w:pPr>
      <w:overflowPunct w:val="0"/>
      <w:autoSpaceDE w:val="0"/>
      <w:autoSpaceDN w:val="0"/>
      <w:adjustRightInd w:val="0"/>
      <w:spacing w:before="360" w:line="20" w:lineRule="exact"/>
      <w:textAlignment w:val="baseline"/>
    </w:pPr>
    <w:rPr>
      <w:rFonts w:ascii="Arial" w:hAnsi="Arial"/>
      <w:b/>
      <w:noProof/>
      <w:color w:val="000099"/>
      <w:sz w:val="36"/>
      <w:lang w:eastAsia="de-DE"/>
    </w:rPr>
  </w:style>
  <w:style w:type="paragraph" w:customStyle="1" w:styleId="Abstand6ptCDB">
    <w:name w:val="Abstand 6 pt_CDB"/>
    <w:pPr>
      <w:spacing w:before="120" w:line="20" w:lineRule="exact"/>
    </w:pPr>
    <w:rPr>
      <w:rFonts w:ascii="Arial" w:hAnsi="Arial"/>
      <w:b/>
      <w:noProof/>
      <w:color w:val="0066FF"/>
      <w:sz w:val="16"/>
      <w:lang w:eastAsia="de-DE"/>
    </w:rPr>
  </w:style>
  <w:style w:type="paragraph" w:customStyle="1" w:styleId="InhaltsverzeichnisCDB">
    <w:name w:val="Inhaltsverzeichnis_CDB"/>
    <w:basedOn w:val="Standard"/>
    <w:next w:val="TextCDB"/>
    <w:pPr>
      <w:spacing w:before="720" w:after="240"/>
    </w:pPr>
    <w:rPr>
      <w:b/>
      <w:sz w:val="36"/>
      <w:szCs w:val="22"/>
      <w:lang w:eastAsia="de-DE"/>
    </w:rPr>
  </w:style>
  <w:style w:type="paragraph" w:customStyle="1" w:styleId="TabellentitelCDB">
    <w:name w:val="Tabellentitel_CDB"/>
    <w:basedOn w:val="Standard"/>
    <w:next w:val="TabellentextCDB"/>
    <w:pPr>
      <w:spacing w:before="40" w:after="40"/>
    </w:pPr>
    <w:rPr>
      <w:b/>
      <w:sz w:val="20"/>
      <w:lang w:eastAsia="de-DE"/>
    </w:rPr>
  </w:style>
  <w:style w:type="paragraph" w:customStyle="1" w:styleId="TextZwischentitelCDB">
    <w:name w:val="Text_Zwischentitel_CDB"/>
    <w:basedOn w:val="Standard"/>
    <w:next w:val="TextCDB"/>
    <w:pPr>
      <w:spacing w:before="360" w:after="80"/>
      <w:ind w:left="488" w:hanging="488"/>
    </w:pPr>
    <w:rPr>
      <w:b/>
      <w:szCs w:val="22"/>
      <w:lang w:eastAsia="de-DE"/>
    </w:rPr>
  </w:style>
  <w:style w:type="paragraph" w:customStyle="1" w:styleId="berschriftohneNrCDB">
    <w:name w:val="Überschrift_ohne Nr_CDB"/>
    <w:basedOn w:val="Standard"/>
    <w:next w:val="TextCDB"/>
    <w:pPr>
      <w:spacing w:before="480" w:after="120"/>
      <w:outlineLvl w:val="0"/>
    </w:pPr>
    <w:rPr>
      <w:b/>
      <w:sz w:val="28"/>
      <w:szCs w:val="28"/>
      <w:lang w:eastAsia="de-DE"/>
    </w:rPr>
  </w:style>
  <w:style w:type="paragraph" w:styleId="Verzeichnis5">
    <w:name w:val="toc 5"/>
    <w:basedOn w:val="Standard"/>
    <w:next w:val="Standard"/>
    <w:autoRedefine/>
    <w:uiPriority w:val="39"/>
    <w:pPr>
      <w:tabs>
        <w:tab w:val="right" w:leader="dot" w:pos="9072"/>
      </w:tabs>
      <w:spacing w:line="240" w:lineRule="auto"/>
      <w:ind w:left="1559" w:hanging="1134"/>
    </w:pPr>
    <w:rPr>
      <w:szCs w:val="22"/>
      <w:lang w:eastAsia="de-DE"/>
    </w:rPr>
  </w:style>
  <w:style w:type="paragraph" w:styleId="Verzeichnis6">
    <w:name w:val="toc 6"/>
    <w:basedOn w:val="Standard"/>
    <w:next w:val="Standard"/>
    <w:autoRedefine/>
    <w:uiPriority w:val="39"/>
    <w:pPr>
      <w:tabs>
        <w:tab w:val="right" w:leader="dot" w:pos="9072"/>
      </w:tabs>
      <w:spacing w:line="240" w:lineRule="auto"/>
      <w:ind w:left="1559" w:hanging="1134"/>
    </w:pPr>
    <w:rPr>
      <w:szCs w:val="22"/>
      <w:lang w:eastAsia="de-DE"/>
    </w:rPr>
  </w:style>
  <w:style w:type="paragraph" w:styleId="Verzeichnis7">
    <w:name w:val="toc 7"/>
    <w:basedOn w:val="Standard"/>
    <w:next w:val="Standard"/>
    <w:autoRedefine/>
    <w:uiPriority w:val="39"/>
    <w:pPr>
      <w:tabs>
        <w:tab w:val="left" w:pos="1868"/>
        <w:tab w:val="right" w:leader="dot" w:pos="9072"/>
      </w:tabs>
      <w:spacing w:line="240" w:lineRule="auto"/>
      <w:ind w:left="1843" w:hanging="1418"/>
    </w:pPr>
    <w:rPr>
      <w:szCs w:val="22"/>
      <w:lang w:eastAsia="de-DE"/>
    </w:rPr>
  </w:style>
  <w:style w:type="paragraph" w:styleId="Verzeichnis8">
    <w:name w:val="toc 8"/>
    <w:basedOn w:val="Standard"/>
    <w:next w:val="Standard"/>
    <w:autoRedefine/>
    <w:uiPriority w:val="39"/>
    <w:pPr>
      <w:tabs>
        <w:tab w:val="right" w:leader="dot" w:pos="9072"/>
      </w:tabs>
      <w:spacing w:line="240" w:lineRule="auto"/>
      <w:ind w:left="2126" w:hanging="1701"/>
    </w:pPr>
    <w:rPr>
      <w:szCs w:val="22"/>
      <w:lang w:eastAsia="de-DE"/>
    </w:rPr>
  </w:style>
  <w:style w:type="paragraph" w:styleId="Verzeichnis9">
    <w:name w:val="toc 9"/>
    <w:basedOn w:val="Standard"/>
    <w:next w:val="Standard"/>
    <w:autoRedefine/>
    <w:uiPriority w:val="39"/>
    <w:pPr>
      <w:tabs>
        <w:tab w:val="right" w:leader="dot" w:pos="9072"/>
      </w:tabs>
      <w:spacing w:line="240" w:lineRule="auto"/>
      <w:ind w:left="2410" w:hanging="1985"/>
    </w:pPr>
    <w:rPr>
      <w:szCs w:val="22"/>
      <w:lang w:eastAsia="de-DE"/>
    </w:rPr>
  </w:style>
  <w:style w:type="character" w:styleId="Seitenzahl">
    <w:name w:val="page number"/>
    <w:basedOn w:val="Absatz-Standardschriftart"/>
    <w:uiPriority w:val="99"/>
    <w:semiHidden/>
    <w:unhideWhenUsed/>
  </w:style>
  <w:style w:type="table" w:styleId="HelleListe-Akzent3">
    <w:name w:val="Light List Accent 3"/>
    <w:basedOn w:val="NormaleTabelle"/>
    <w:uiPriority w:val="61"/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paragraph" w:customStyle="1" w:styleId="FormatvorlageTextCDBNach0Pt">
    <w:name w:val="Formatvorlage Text_CDB + Nach:  0 Pt."/>
    <w:basedOn w:val="TextCDB"/>
    <w:pPr>
      <w:numPr>
        <w:numId w:val="12"/>
      </w:numPr>
      <w:spacing w:after="0"/>
    </w:pPr>
    <w:rPr>
      <w:szCs w:val="20"/>
    </w:rPr>
  </w:style>
  <w:style w:type="paragraph" w:customStyle="1" w:styleId="AufzhlungPunkt1">
    <w:name w:val="Aufzählung Punkt 1"/>
    <w:basedOn w:val="Aufzhlung1CDB"/>
    <w:next w:val="TextCDB"/>
    <w:link w:val="AufzhlungPunkt1Car"/>
    <w:pPr>
      <w:numPr>
        <w:numId w:val="13"/>
      </w:numPr>
    </w:pPr>
    <w:rPr>
      <w:szCs w:val="20"/>
    </w:rPr>
  </w:style>
  <w:style w:type="paragraph" w:customStyle="1" w:styleId="AufzhlungPunkt2">
    <w:name w:val="Aufzählung Punkt 2"/>
    <w:basedOn w:val="AufzhlungPunkt1"/>
    <w:pPr>
      <w:ind w:left="568"/>
    </w:pPr>
  </w:style>
  <w:style w:type="paragraph" w:customStyle="1" w:styleId="AufzhlungPunkt3">
    <w:name w:val="Aufzählung Punkt 3"/>
    <w:basedOn w:val="AufzhlungPunkt1"/>
    <w:pPr>
      <w:tabs>
        <w:tab w:val="left" w:pos="851"/>
      </w:tabs>
      <w:ind w:left="1134" w:hanging="567"/>
    </w:pPr>
  </w:style>
  <w:style w:type="paragraph" w:customStyle="1" w:styleId="FormatvorlageTextCDBFettWei">
    <w:name w:val="Formatvorlage Text_CDB + Fett Weiß"/>
    <w:basedOn w:val="TextCDB"/>
    <w:rPr>
      <w:b/>
      <w:bCs/>
      <w:color w:val="000000"/>
    </w:rPr>
  </w:style>
  <w:style w:type="paragraph" w:customStyle="1" w:styleId="AufzhlungNumero">
    <w:name w:val="Aufzählung Numero"/>
    <w:basedOn w:val="AufzhlungPunkt"/>
    <w:next w:val="AufzhlungPunkt"/>
    <w:link w:val="AufzhlungNumeroCar"/>
    <w:qFormat/>
    <w:pPr>
      <w:numPr>
        <w:numId w:val="14"/>
      </w:numPr>
      <w:spacing w:line="360" w:lineRule="auto"/>
      <w:ind w:left="714" w:hanging="357"/>
    </w:pPr>
  </w:style>
  <w:style w:type="paragraph" w:customStyle="1" w:styleId="AufzhlungPunkt">
    <w:name w:val="Aufzählung Punkt"/>
    <w:basedOn w:val="AufzhlungPunkt1"/>
    <w:next w:val="AufzhlungNumero"/>
    <w:link w:val="AufzhlungPunktZchn"/>
    <w:qFormat/>
    <w:pPr>
      <w:numPr>
        <w:numId w:val="15"/>
      </w:numPr>
      <w:spacing w:after="0" w:line="288" w:lineRule="auto"/>
    </w:pPr>
  </w:style>
  <w:style w:type="character" w:customStyle="1" w:styleId="AufzhlungNumm1CDBCar">
    <w:name w:val="Aufzählung Numm 1_CDB Car"/>
    <w:link w:val="AufzhlungNumm1CDB"/>
    <w:rPr>
      <w:rFonts w:ascii="Arial" w:hAnsi="Arial"/>
      <w:sz w:val="22"/>
      <w:szCs w:val="22"/>
      <w:lang w:eastAsia="de-DE"/>
    </w:rPr>
  </w:style>
  <w:style w:type="character" w:customStyle="1" w:styleId="AufzhlungNumeroCar">
    <w:name w:val="Aufzählung Numero Car"/>
    <w:basedOn w:val="AufzhlungNumm1CDBCar"/>
    <w:link w:val="AufzhlungNumero"/>
    <w:rPr>
      <w:rFonts w:ascii="Arial" w:hAnsi="Arial"/>
      <w:sz w:val="22"/>
      <w:szCs w:val="22"/>
      <w:lang w:eastAsia="de-DE"/>
    </w:rPr>
  </w:style>
  <w:style w:type="paragraph" w:customStyle="1" w:styleId="Aufzhlung">
    <w:name w:val="Aufzählung"/>
    <w:basedOn w:val="AufzhlungPunkt"/>
    <w:link w:val="AufzhlungZchn"/>
    <w:pPr>
      <w:numPr>
        <w:numId w:val="16"/>
      </w:numPr>
    </w:pPr>
  </w:style>
  <w:style w:type="character" w:customStyle="1" w:styleId="Aufzhlung1CDBCar">
    <w:name w:val="Aufzählung 1_CDB Car"/>
    <w:link w:val="Aufzhlung1CDB"/>
    <w:rPr>
      <w:rFonts w:ascii="Arial" w:hAnsi="Arial"/>
      <w:sz w:val="22"/>
      <w:szCs w:val="22"/>
      <w:lang w:eastAsia="de-DE"/>
    </w:rPr>
  </w:style>
  <w:style w:type="character" w:customStyle="1" w:styleId="AufzhlungPunkt1Car">
    <w:name w:val="Aufzählung Punkt 1 Car"/>
    <w:basedOn w:val="Aufzhlung1CDBCar"/>
    <w:link w:val="AufzhlungPunkt1"/>
    <w:rPr>
      <w:rFonts w:ascii="Arial" w:hAnsi="Arial"/>
      <w:sz w:val="22"/>
      <w:szCs w:val="22"/>
      <w:lang w:eastAsia="de-DE"/>
    </w:rPr>
  </w:style>
  <w:style w:type="character" w:customStyle="1" w:styleId="AufzhlungPunktZchn">
    <w:name w:val="Aufzählung Punkt Zchn"/>
    <w:basedOn w:val="AufzhlungPunkt1Car"/>
    <w:link w:val="AufzhlungPunkt"/>
    <w:rPr>
      <w:rFonts w:ascii="Arial" w:hAnsi="Arial"/>
      <w:sz w:val="22"/>
      <w:szCs w:val="22"/>
      <w:lang w:eastAsia="de-DE"/>
    </w:rPr>
  </w:style>
  <w:style w:type="character" w:customStyle="1" w:styleId="AufzhlungZchn">
    <w:name w:val="Aufzählung Zchn"/>
    <w:basedOn w:val="AufzhlungPunktZchn"/>
    <w:link w:val="Aufzhlung"/>
    <w:rPr>
      <w:rFonts w:ascii="Arial" w:hAnsi="Arial"/>
      <w:sz w:val="22"/>
      <w:szCs w:val="22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Pr>
      <w:rFonts w:ascii="Tahoma" w:hAnsi="Tahoma" w:cs="Tahoma"/>
      <w:sz w:val="16"/>
      <w:szCs w:val="16"/>
    </w:rPr>
  </w:style>
  <w:style w:type="character" w:customStyle="1" w:styleId="KopfzeileZchn">
    <w:name w:val="Kopfzeile Zchn"/>
    <w:basedOn w:val="Absatz-Standardschriftart"/>
    <w:link w:val="Kopfzeile"/>
    <w:uiPriority w:val="99"/>
    <w:rPr>
      <w:rFonts w:ascii="Arial" w:hAnsi="Arial"/>
      <w:noProof/>
      <w:sz w:val="15"/>
    </w:rPr>
  </w:style>
  <w:style w:type="paragraph" w:customStyle="1" w:styleId="PostAbs">
    <w:name w:val="PostAbs"/>
    <w:basedOn w:val="Standard"/>
    <w:pPr>
      <w:widowControl w:val="0"/>
      <w:spacing w:line="240" w:lineRule="auto"/>
    </w:pPr>
    <w:rPr>
      <w:rFonts w:eastAsiaTheme="minorHAnsi" w:cstheme="minorBidi"/>
      <w:bCs/>
      <w:sz w:val="16"/>
      <w:szCs w:val="22"/>
      <w:lang w:eastAsia="en-US"/>
    </w:rPr>
  </w:style>
  <w:style w:type="paragraph" w:customStyle="1" w:styleId="Kopfzeile2Departement">
    <w:name w:val="Kopfzeile2Departement"/>
    <w:basedOn w:val="Standard"/>
    <w:next w:val="Standard"/>
    <w:pPr>
      <w:widowControl w:val="0"/>
      <w:suppressAutoHyphens/>
      <w:spacing w:line="200" w:lineRule="atLeast"/>
    </w:pPr>
    <w:rPr>
      <w:rFonts w:eastAsiaTheme="minorHAnsi" w:cstheme="minorBidi"/>
      <w:sz w:val="15"/>
      <w:szCs w:val="22"/>
      <w:lang w:eastAsia="en-US"/>
    </w:rPr>
  </w:style>
  <w:style w:type="paragraph" w:styleId="Listenabsatz">
    <w:name w:val="List Paragraph"/>
    <w:basedOn w:val="Standard"/>
    <w:uiPriority w:val="34"/>
    <w:semiHidden/>
    <w:qFormat/>
    <w:pPr>
      <w:ind w:left="720"/>
      <w:contextualSpacing/>
    </w:pPr>
  </w:style>
  <w:style w:type="paragraph" w:customStyle="1" w:styleId="Code">
    <w:name w:val="Code"/>
    <w:basedOn w:val="Standard"/>
    <w:link w:val="CodeZchn"/>
    <w:qFormat/>
    <w:rsid w:val="005F47D9"/>
    <w:pPr>
      <w:spacing w:before="200" w:after="200" w:line="240" w:lineRule="atLeast"/>
      <w:ind w:left="709"/>
    </w:pPr>
    <w:rPr>
      <w:rFonts w:ascii="Consolas" w:hAnsi="Consolas"/>
    </w:rPr>
  </w:style>
  <w:style w:type="paragraph" w:customStyle="1" w:styleId="berschriftVier">
    <w:name w:val="Überschrift Vier"/>
    <w:basedOn w:val="Standard"/>
    <w:next w:val="Standard"/>
    <w:link w:val="berschriftVierZchn"/>
    <w:qFormat/>
    <w:rsid w:val="005F47D9"/>
    <w:pPr>
      <w:spacing w:before="120" w:after="120"/>
    </w:pPr>
    <w:rPr>
      <w:b/>
      <w:bCs/>
    </w:rPr>
  </w:style>
  <w:style w:type="character" w:customStyle="1" w:styleId="CodeZchn">
    <w:name w:val="Code Zchn"/>
    <w:basedOn w:val="Absatz-Standardschriftart"/>
    <w:link w:val="Code"/>
    <w:rsid w:val="005F47D9"/>
    <w:rPr>
      <w:rFonts w:ascii="Consolas" w:hAnsi="Consolas"/>
      <w:sz w:val="22"/>
    </w:rPr>
  </w:style>
  <w:style w:type="character" w:customStyle="1" w:styleId="berschriftVierZchn">
    <w:name w:val="Überschrift Vier Zchn"/>
    <w:basedOn w:val="Absatz-Standardschriftart"/>
    <w:link w:val="berschriftVier"/>
    <w:rsid w:val="005F47D9"/>
    <w:rPr>
      <w:rFonts w:ascii="Arial" w:hAnsi="Arial"/>
      <w:b/>
      <w:bCs/>
      <w:sz w:val="22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EC62E9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EC62E9"/>
    <w:pPr>
      <w:spacing w:line="240" w:lineRule="auto"/>
    </w:pPr>
    <w:rPr>
      <w:sz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EC62E9"/>
    <w:rPr>
      <w:rFonts w:ascii="Arial" w:hAnsi="Arial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EC62E9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EC62E9"/>
    <w:rPr>
      <w:rFonts w:ascii="Arial" w:hAnsi="Arial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397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79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9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96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21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1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24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08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91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86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5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64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24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1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54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80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2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51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7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7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4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microsoft.com/office/2011/relationships/people" Target="peop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FCD1FC-9FC4-4540-B2C5-DDAD76838B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2638</Words>
  <Characters>16623</Characters>
  <Application>Microsoft Office Word</Application>
  <DocSecurity>0</DocSecurity>
  <Lines>138</Lines>
  <Paragraphs>38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>Protokoll HERMES</vt:lpstr>
      <vt:lpstr>Protokoll HERMES</vt:lpstr>
    </vt:vector>
  </TitlesOfParts>
  <Company>EFD</Company>
  <LinksUpToDate>false</LinksUpToDate>
  <CharactersWithSpaces>19223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Protokoll HERMES</dc:title>
  <dc:creator>Benutzer</dc:creator>
  <cp:lastModifiedBy>Georg Ninck</cp:lastModifiedBy>
  <cp:revision>3</cp:revision>
  <cp:lastPrinted>2006-09-04T06:23:00Z</cp:lastPrinted>
  <dcterms:created xsi:type="dcterms:W3CDTF">2017-11-12T09:08:00Z</dcterms:created>
  <dcterms:modified xsi:type="dcterms:W3CDTF">2017-11-12T11:11:00Z</dcterms:modified>
</cp:coreProperties>
</file>